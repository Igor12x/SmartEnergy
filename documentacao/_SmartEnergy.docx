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63901" w14:textId="77777777" w:rsidR="00FC7A64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 xml:space="preserve">ESCOLA SENAI </w:t>
      </w:r>
    </w:p>
    <w:p w14:paraId="7D9C4D56" w14:textId="77777777" w:rsidR="00DF73EB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>“PROF. DR. EURYCLIDES DE JESUS ZERBINI”</w:t>
      </w:r>
    </w:p>
    <w:p w14:paraId="672A6659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37501D" w14:textId="77777777" w:rsidR="00DF73EB" w:rsidRDefault="004027BD" w:rsidP="004027BD">
      <w:pPr>
        <w:tabs>
          <w:tab w:val="left" w:pos="2280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DAB6C7B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EFE084A" w14:textId="77777777" w:rsidR="00DF73EB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 xml:space="preserve">Bruna </w:t>
      </w:r>
      <w:proofErr w:type="spellStart"/>
      <w:r w:rsidRPr="00D91529">
        <w:rPr>
          <w:rFonts w:ascii="Arial" w:hAnsi="Arial" w:cs="Arial"/>
          <w:sz w:val="28"/>
          <w:szCs w:val="24"/>
        </w:rPr>
        <w:t>Diele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</w:t>
      </w:r>
      <w:proofErr w:type="spellStart"/>
      <w:r w:rsidRPr="00D91529">
        <w:rPr>
          <w:rFonts w:ascii="Arial" w:hAnsi="Arial" w:cs="Arial"/>
          <w:sz w:val="28"/>
          <w:szCs w:val="24"/>
        </w:rPr>
        <w:t>Korczak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Trino</w:t>
      </w:r>
    </w:p>
    <w:p w14:paraId="5C0CCC3C" w14:textId="77777777" w:rsidR="00D91529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Gabriel Feliciano</w:t>
      </w:r>
    </w:p>
    <w:p w14:paraId="3E536878" w14:textId="379ECB15" w:rsidR="00D91529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5FB6B1AC">
        <w:rPr>
          <w:rFonts w:ascii="Arial" w:hAnsi="Arial" w:cs="Arial"/>
          <w:sz w:val="28"/>
          <w:szCs w:val="28"/>
        </w:rPr>
        <w:t>Igor Barroca</w:t>
      </w:r>
      <w:r w:rsidR="72928D5A" w:rsidRPr="5FB6B1AC">
        <w:rPr>
          <w:rFonts w:ascii="Arial" w:hAnsi="Arial" w:cs="Arial"/>
          <w:sz w:val="28"/>
          <w:szCs w:val="28"/>
        </w:rPr>
        <w:t xml:space="preserve"> Tenório</w:t>
      </w:r>
    </w:p>
    <w:p w14:paraId="1B62A6F3" w14:textId="02230C92" w:rsidR="00D91529" w:rsidRPr="00D91529" w:rsidRDefault="00D91529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65F95810">
        <w:rPr>
          <w:rFonts w:ascii="Arial" w:hAnsi="Arial" w:cs="Arial"/>
          <w:sz w:val="28"/>
          <w:szCs w:val="28"/>
        </w:rPr>
        <w:t>Joseph Santos Pereira</w:t>
      </w:r>
    </w:p>
    <w:p w14:paraId="02EB378F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A39BBE3" w14:textId="6F2ED542" w:rsidR="00D91529" w:rsidRDefault="00D91529" w:rsidP="65F95810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19502983" w14:textId="6E173789" w:rsidR="65F95810" w:rsidRDefault="65F95810" w:rsidP="65F95810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41C8F396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79180D4" w14:textId="77777777" w:rsidR="00934447" w:rsidRDefault="49FB8E93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2639F92">
        <w:rPr>
          <w:rFonts w:ascii="Arial" w:hAnsi="Arial" w:cs="Arial"/>
          <w:b/>
          <w:bCs/>
          <w:sz w:val="28"/>
          <w:szCs w:val="28"/>
        </w:rPr>
        <w:t>SMART ENERGY</w:t>
      </w:r>
    </w:p>
    <w:p w14:paraId="2F230B2C" w14:textId="5109AD25" w:rsidR="003D6D77" w:rsidRDefault="1DF5D42F" w:rsidP="02639F9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8"/>
          <w:szCs w:val="28"/>
        </w:rPr>
        <w:t>Monitoramento de consumo de energia</w:t>
      </w:r>
    </w:p>
    <w:p w14:paraId="72A3D3EC" w14:textId="77777777" w:rsidR="003D6D77" w:rsidRDefault="003D6D77" w:rsidP="02639F92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0D0B940D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E27B00A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0061E4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4EAFD9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B94D5A5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DEEC669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7704D9" w14:textId="77777777" w:rsidR="003D6D77" w:rsidRP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73F56A6F" w14:textId="77777777" w:rsidR="003D6D77" w:rsidRDefault="007B2BDF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20</w:t>
      </w:r>
      <w:r w:rsidR="00D91529">
        <w:rPr>
          <w:rFonts w:ascii="Arial" w:hAnsi="Arial" w:cs="Arial"/>
          <w:sz w:val="28"/>
          <w:szCs w:val="24"/>
        </w:rPr>
        <w:t>23</w:t>
      </w:r>
    </w:p>
    <w:p w14:paraId="17C7C5CE" w14:textId="77777777" w:rsidR="00D91529" w:rsidRPr="00D91529" w:rsidRDefault="003D6D77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br w:type="page"/>
      </w:r>
      <w:r w:rsidR="00D91529" w:rsidRPr="00D91529">
        <w:rPr>
          <w:rFonts w:ascii="Arial" w:hAnsi="Arial" w:cs="Arial"/>
          <w:sz w:val="28"/>
          <w:szCs w:val="24"/>
        </w:rPr>
        <w:lastRenderedPageBreak/>
        <w:t xml:space="preserve">Bruna </w:t>
      </w:r>
      <w:proofErr w:type="spellStart"/>
      <w:r w:rsidR="00D91529" w:rsidRPr="00D91529">
        <w:rPr>
          <w:rFonts w:ascii="Arial" w:hAnsi="Arial" w:cs="Arial"/>
          <w:sz w:val="28"/>
          <w:szCs w:val="24"/>
        </w:rPr>
        <w:t>Diele</w:t>
      </w:r>
      <w:proofErr w:type="spellEnd"/>
      <w:r w:rsidR="00D91529" w:rsidRPr="00D91529">
        <w:rPr>
          <w:rFonts w:ascii="Arial" w:hAnsi="Arial" w:cs="Arial"/>
          <w:sz w:val="28"/>
          <w:szCs w:val="24"/>
        </w:rPr>
        <w:t xml:space="preserve"> </w:t>
      </w:r>
      <w:proofErr w:type="spellStart"/>
      <w:r w:rsidR="00D91529" w:rsidRPr="00D91529">
        <w:rPr>
          <w:rFonts w:ascii="Arial" w:hAnsi="Arial" w:cs="Arial"/>
          <w:sz w:val="28"/>
          <w:szCs w:val="24"/>
        </w:rPr>
        <w:t>Korczak</w:t>
      </w:r>
      <w:proofErr w:type="spellEnd"/>
      <w:r w:rsidR="00D91529" w:rsidRPr="00D91529">
        <w:rPr>
          <w:rFonts w:ascii="Arial" w:hAnsi="Arial" w:cs="Arial"/>
          <w:sz w:val="28"/>
          <w:szCs w:val="24"/>
        </w:rPr>
        <w:t xml:space="preserve"> Trino</w:t>
      </w:r>
    </w:p>
    <w:p w14:paraId="536379B8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Gabriel Feliciano</w:t>
      </w:r>
    </w:p>
    <w:p w14:paraId="3152FBB2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Igor Barroca</w:t>
      </w:r>
    </w:p>
    <w:p w14:paraId="2ECDFBD0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Joseph Santos Pereira</w:t>
      </w:r>
    </w:p>
    <w:p w14:paraId="3656B9A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5FB0818" w14:textId="77777777" w:rsidR="003D6D77" w:rsidRDefault="003D6D77" w:rsidP="00D91529">
      <w:pPr>
        <w:spacing w:line="360" w:lineRule="auto"/>
        <w:rPr>
          <w:rFonts w:ascii="Arial" w:hAnsi="Arial" w:cs="Arial"/>
          <w:sz w:val="28"/>
          <w:szCs w:val="24"/>
        </w:rPr>
      </w:pPr>
    </w:p>
    <w:p w14:paraId="049F31C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0CC3EEE3" w14:textId="37934502" w:rsidR="188D349E" w:rsidRDefault="188D349E" w:rsidP="65F95810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65F95810">
        <w:rPr>
          <w:rFonts w:ascii="Arial" w:hAnsi="Arial" w:cs="Arial"/>
          <w:b/>
          <w:bCs/>
          <w:sz w:val="28"/>
          <w:szCs w:val="28"/>
        </w:rPr>
        <w:t>SMART ENERGY</w:t>
      </w:r>
    </w:p>
    <w:p w14:paraId="6F77122F" w14:textId="5109AD25" w:rsidR="00D91529" w:rsidRDefault="188D349E" w:rsidP="00D91529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8"/>
          <w:szCs w:val="28"/>
        </w:rPr>
        <w:t>Monitoramento de consumo de energia</w:t>
      </w:r>
    </w:p>
    <w:p w14:paraId="53128261" w14:textId="77777777" w:rsidR="003D6D77" w:rsidRPr="00D91529" w:rsidRDefault="002C01F8" w:rsidP="00D91529">
      <w:pPr>
        <w:tabs>
          <w:tab w:val="center" w:pos="4393"/>
          <w:tab w:val="left" w:pos="6195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4"/>
        </w:rPr>
        <w:tab/>
      </w:r>
    </w:p>
    <w:p w14:paraId="62486C05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101652C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B99056E" w14:textId="1A1EFFDA" w:rsidR="003D6D77" w:rsidRDefault="3D762EE0" w:rsidP="02639F92">
      <w:pPr>
        <w:spacing w:line="360" w:lineRule="auto"/>
        <w:ind w:left="226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2639F92">
        <w:rPr>
          <w:rFonts w:ascii="Arial" w:hAnsi="Arial" w:cs="Arial"/>
          <w:color w:val="000000" w:themeColor="text1"/>
          <w:sz w:val="20"/>
          <w:szCs w:val="20"/>
        </w:rPr>
        <w:t>Projeto</w:t>
      </w:r>
      <w:r w:rsidR="0F8CC0C0" w:rsidRPr="02639F92">
        <w:rPr>
          <w:rFonts w:ascii="Arial" w:hAnsi="Arial" w:cs="Arial"/>
          <w:color w:val="000000" w:themeColor="text1"/>
          <w:sz w:val="20"/>
          <w:szCs w:val="20"/>
        </w:rPr>
        <w:t xml:space="preserve"> apresentado </w:t>
      </w:r>
      <w:r w:rsidRPr="02639F92">
        <w:rPr>
          <w:rFonts w:ascii="Arial" w:hAnsi="Arial" w:cs="Arial"/>
          <w:color w:val="000000" w:themeColor="text1"/>
          <w:sz w:val="20"/>
          <w:szCs w:val="20"/>
        </w:rPr>
        <w:t xml:space="preserve">à Escola SENAI “Prof. Dr. </w:t>
      </w:r>
      <w:proofErr w:type="spellStart"/>
      <w:r w:rsidRPr="02639F92">
        <w:rPr>
          <w:rFonts w:ascii="Arial" w:hAnsi="Arial" w:cs="Arial"/>
          <w:color w:val="000000" w:themeColor="text1"/>
          <w:sz w:val="20"/>
          <w:szCs w:val="20"/>
        </w:rPr>
        <w:t>Euryclides</w:t>
      </w:r>
      <w:proofErr w:type="spellEnd"/>
      <w:r w:rsidRPr="02639F92">
        <w:rPr>
          <w:rFonts w:ascii="Arial" w:hAnsi="Arial" w:cs="Arial"/>
          <w:color w:val="000000" w:themeColor="text1"/>
          <w:sz w:val="20"/>
          <w:szCs w:val="20"/>
        </w:rPr>
        <w:t xml:space="preserve"> de Jesus Zerbini” para obtenção do certificado de conclusão do Curso Técnico de </w:t>
      </w:r>
      <w:r w:rsidR="7124A609" w:rsidRPr="02639F92">
        <w:rPr>
          <w:rFonts w:ascii="Arial" w:hAnsi="Arial" w:cs="Arial"/>
          <w:color w:val="000000" w:themeColor="text1"/>
          <w:sz w:val="20"/>
          <w:szCs w:val="20"/>
        </w:rPr>
        <w:t>Desenvolvimento de Sistema</w:t>
      </w:r>
      <w:r w:rsidRPr="02639F92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1299C43A" w14:textId="77777777" w:rsidR="00703271" w:rsidRDefault="00703271" w:rsidP="0064000A">
      <w:pPr>
        <w:spacing w:line="360" w:lineRule="auto"/>
        <w:ind w:left="2268"/>
        <w:jc w:val="both"/>
        <w:rPr>
          <w:rFonts w:ascii="Arial" w:hAnsi="Arial" w:cs="Arial"/>
          <w:sz w:val="20"/>
          <w:szCs w:val="24"/>
        </w:rPr>
      </w:pPr>
    </w:p>
    <w:p w14:paraId="2C5B4732" w14:textId="77777777" w:rsidR="00D91529" w:rsidRDefault="00703271" w:rsidP="00D91529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Orientador: </w:t>
      </w:r>
      <w:r w:rsidR="00D91529">
        <w:rPr>
          <w:rFonts w:ascii="Arial" w:hAnsi="Arial" w:cs="Arial"/>
          <w:color w:val="000000"/>
          <w:sz w:val="20"/>
          <w:szCs w:val="20"/>
        </w:rPr>
        <w:t>Allan Crasso</w:t>
      </w:r>
      <w:r w:rsidR="00D91529">
        <w:rPr>
          <w:rFonts w:ascii="Arial" w:hAnsi="Arial" w:cs="Arial"/>
          <w:color w:val="000000"/>
          <w:sz w:val="20"/>
          <w:szCs w:val="20"/>
        </w:rPr>
        <w:tab/>
      </w:r>
    </w:p>
    <w:p w14:paraId="0136A227" w14:textId="77777777" w:rsidR="00D91529" w:rsidRDefault="00D91529" w:rsidP="00D91529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ab/>
        <w:t xml:space="preserve">         Douglas de Cassio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Quinzani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Gaspar</w:t>
      </w:r>
    </w:p>
    <w:p w14:paraId="4DDBEF00" w14:textId="7C4EFF0D" w:rsidR="00703271" w:rsidRDefault="00D91529" w:rsidP="00433F6A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ab/>
      </w:r>
      <w:r w:rsidR="7124A609">
        <w:rPr>
          <w:rFonts w:ascii="Arial" w:hAnsi="Arial" w:cs="Arial"/>
          <w:color w:val="000000"/>
          <w:sz w:val="20"/>
          <w:szCs w:val="20"/>
        </w:rPr>
        <w:t xml:space="preserve">         Paulo Henrique Pansani</w:t>
      </w:r>
    </w:p>
    <w:p w14:paraId="7CD68042" w14:textId="77777777" w:rsidR="00433F6A" w:rsidRPr="00433F6A" w:rsidRDefault="00433F6A" w:rsidP="00433F6A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</w:p>
    <w:p w14:paraId="7C8133D8" w14:textId="24F5AB5D" w:rsidR="65F95810" w:rsidRDefault="65F95810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1D779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6AA29" w14:textId="77777777" w:rsidR="00703271" w:rsidRPr="003D6D77" w:rsidRDefault="00703271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766E05F3" w14:textId="3E39BF7B" w:rsidR="007B2BDF" w:rsidRDefault="007B2BDF" w:rsidP="65F95810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65F95810">
        <w:rPr>
          <w:rFonts w:ascii="Arial" w:hAnsi="Arial" w:cs="Arial"/>
          <w:sz w:val="28"/>
          <w:szCs w:val="28"/>
        </w:rPr>
        <w:t>20</w:t>
      </w:r>
      <w:r w:rsidR="00D91529" w:rsidRPr="65F95810">
        <w:rPr>
          <w:rFonts w:ascii="Arial" w:hAnsi="Arial" w:cs="Arial"/>
          <w:sz w:val="28"/>
          <w:szCs w:val="28"/>
        </w:rPr>
        <w:t>23</w:t>
      </w:r>
    </w:p>
    <w:p w14:paraId="2EB88B80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lastRenderedPageBreak/>
        <w:t xml:space="preserve">Bruna </w:t>
      </w:r>
      <w:proofErr w:type="spellStart"/>
      <w:r w:rsidRPr="00D91529">
        <w:rPr>
          <w:rFonts w:ascii="Arial" w:hAnsi="Arial" w:cs="Arial"/>
          <w:sz w:val="28"/>
          <w:szCs w:val="24"/>
        </w:rPr>
        <w:t>Diele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</w:t>
      </w:r>
      <w:proofErr w:type="spellStart"/>
      <w:r w:rsidRPr="00D91529">
        <w:rPr>
          <w:rFonts w:ascii="Arial" w:hAnsi="Arial" w:cs="Arial"/>
          <w:sz w:val="28"/>
          <w:szCs w:val="24"/>
        </w:rPr>
        <w:t>Korczak</w:t>
      </w:r>
      <w:proofErr w:type="spellEnd"/>
      <w:r w:rsidRPr="00D91529">
        <w:rPr>
          <w:rFonts w:ascii="Arial" w:hAnsi="Arial" w:cs="Arial"/>
          <w:sz w:val="28"/>
          <w:szCs w:val="24"/>
        </w:rPr>
        <w:t xml:space="preserve"> Trino</w:t>
      </w:r>
    </w:p>
    <w:p w14:paraId="32220EF6" w14:textId="77777777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Gabriel Feliciano</w:t>
      </w:r>
    </w:p>
    <w:p w14:paraId="3F55B4C6" w14:textId="4A1DA1E9" w:rsidR="00D91529" w:rsidRP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5FB6B1AC">
        <w:rPr>
          <w:rFonts w:ascii="Arial" w:hAnsi="Arial" w:cs="Arial"/>
          <w:sz w:val="28"/>
          <w:szCs w:val="28"/>
        </w:rPr>
        <w:t>Igor Barroca</w:t>
      </w:r>
      <w:r w:rsidR="63D2E865" w:rsidRPr="5FB6B1AC">
        <w:rPr>
          <w:rFonts w:ascii="Arial" w:hAnsi="Arial" w:cs="Arial"/>
          <w:sz w:val="28"/>
          <w:szCs w:val="28"/>
        </w:rPr>
        <w:t xml:space="preserve"> Tenório</w:t>
      </w:r>
    </w:p>
    <w:p w14:paraId="2A2FA6BE" w14:textId="77777777" w:rsidR="00FF3261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91529">
        <w:rPr>
          <w:rFonts w:ascii="Arial" w:hAnsi="Arial" w:cs="Arial"/>
          <w:sz w:val="28"/>
          <w:szCs w:val="24"/>
        </w:rPr>
        <w:t>Joseph Santos Pereira</w:t>
      </w:r>
    </w:p>
    <w:p w14:paraId="3CF2D8B6" w14:textId="53D5A536" w:rsidR="00D91529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</w:p>
    <w:p w14:paraId="0720B55F" w14:textId="1033DA07" w:rsidR="00FF3261" w:rsidRPr="00D91529" w:rsidRDefault="1A851282" w:rsidP="65F95810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2639F92">
        <w:rPr>
          <w:rFonts w:ascii="Arial" w:hAnsi="Arial" w:cs="Arial"/>
          <w:b/>
          <w:bCs/>
          <w:sz w:val="28"/>
          <w:szCs w:val="28"/>
        </w:rPr>
        <w:t>SMART ENERGY</w:t>
      </w:r>
      <w:r w:rsidRPr="02639F92">
        <w:rPr>
          <w:rFonts w:ascii="Arial" w:hAnsi="Arial" w:cs="Arial"/>
          <w:sz w:val="28"/>
          <w:szCs w:val="28"/>
        </w:rPr>
        <w:t xml:space="preserve"> </w:t>
      </w:r>
    </w:p>
    <w:p w14:paraId="3CEFBCED" w14:textId="31DDC84A" w:rsidR="4620F4DE" w:rsidRDefault="4620F4DE" w:rsidP="02639F92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8"/>
          <w:szCs w:val="28"/>
        </w:rPr>
        <w:t>Monitoramento de consumo de energia</w:t>
      </w:r>
    </w:p>
    <w:p w14:paraId="4A84A5FF" w14:textId="77777777" w:rsidR="00FF3261" w:rsidRDefault="00FF3261" w:rsidP="00D91529">
      <w:pPr>
        <w:spacing w:line="360" w:lineRule="auto"/>
        <w:jc w:val="both"/>
        <w:rPr>
          <w:rFonts w:ascii="Arial" w:hAnsi="Arial" w:cs="Arial"/>
        </w:rPr>
      </w:pPr>
      <w:r w:rsidRPr="00B54E8C">
        <w:rPr>
          <w:rFonts w:ascii="Arial" w:hAnsi="Arial" w:cs="Arial"/>
        </w:rPr>
        <w:t>Trabalho de conclusão de curso aprovado como requisito parcial par</w:t>
      </w:r>
      <w:r>
        <w:rPr>
          <w:rFonts w:ascii="Arial" w:hAnsi="Arial" w:cs="Arial"/>
        </w:rPr>
        <w:t>a obtenção do grau de técnico, d</w:t>
      </w:r>
      <w:r w:rsidRPr="00B54E8C">
        <w:rPr>
          <w:rFonts w:ascii="Arial" w:hAnsi="Arial" w:cs="Arial"/>
        </w:rPr>
        <w:t xml:space="preserve">o curso Técnico </w:t>
      </w:r>
      <w:r w:rsidR="002F71AF">
        <w:rPr>
          <w:rFonts w:ascii="Arial" w:hAnsi="Arial" w:cs="Arial"/>
        </w:rPr>
        <w:t>em Desenvolvimento de Sistemas</w:t>
      </w:r>
      <w:r>
        <w:rPr>
          <w:rFonts w:ascii="Arial" w:hAnsi="Arial" w:cs="Arial"/>
        </w:rPr>
        <w:t xml:space="preserve"> </w:t>
      </w:r>
      <w:r w:rsidRPr="00B54E8C">
        <w:rPr>
          <w:rFonts w:ascii="Arial" w:hAnsi="Arial" w:cs="Arial"/>
        </w:rPr>
        <w:t>da Escola SENAI “Prof</w:t>
      </w:r>
      <w:r>
        <w:rPr>
          <w:rFonts w:ascii="Arial" w:hAnsi="Arial" w:cs="Arial"/>
        </w:rPr>
        <w:t>.</w:t>
      </w:r>
      <w:r w:rsidRPr="00B54E8C">
        <w:rPr>
          <w:rFonts w:ascii="Arial" w:hAnsi="Arial" w:cs="Arial"/>
        </w:rPr>
        <w:t xml:space="preserve"> Dr. </w:t>
      </w:r>
      <w:proofErr w:type="spellStart"/>
      <w:r w:rsidRPr="00B54E8C">
        <w:rPr>
          <w:rFonts w:ascii="Arial" w:hAnsi="Arial" w:cs="Arial"/>
        </w:rPr>
        <w:t>Euryclides</w:t>
      </w:r>
      <w:proofErr w:type="spellEnd"/>
      <w:r w:rsidRPr="00B54E8C">
        <w:rPr>
          <w:rFonts w:ascii="Arial" w:hAnsi="Arial" w:cs="Arial"/>
        </w:rPr>
        <w:t xml:space="preserve"> de Jesus Zerbini”.</w:t>
      </w:r>
    </w:p>
    <w:p w14:paraId="0FB78278" w14:textId="77777777" w:rsidR="002F71AF" w:rsidRPr="00B54E8C" w:rsidRDefault="002F71AF" w:rsidP="00D91529">
      <w:pPr>
        <w:spacing w:line="360" w:lineRule="auto"/>
        <w:jc w:val="both"/>
        <w:rPr>
          <w:rFonts w:ascii="Arial" w:hAnsi="Arial" w:cs="Arial"/>
        </w:rPr>
      </w:pPr>
    </w:p>
    <w:p w14:paraId="251C5876" w14:textId="77777777" w:rsidR="00FF3261" w:rsidRPr="00F52474" w:rsidRDefault="00FF3261" w:rsidP="0064000A">
      <w:pPr>
        <w:spacing w:line="360" w:lineRule="auto"/>
        <w:jc w:val="center"/>
        <w:rPr>
          <w:rFonts w:ascii="Arial" w:hAnsi="Arial" w:cs="Arial"/>
          <w:b/>
        </w:rPr>
      </w:pPr>
      <w:r w:rsidRPr="00F52474">
        <w:rPr>
          <w:rFonts w:ascii="Arial" w:hAnsi="Arial" w:cs="Arial"/>
          <w:b/>
        </w:rPr>
        <w:t>BANCA EXAMINADORA</w:t>
      </w:r>
    </w:p>
    <w:p w14:paraId="1FC39945" w14:textId="77777777" w:rsidR="00FF3261" w:rsidRDefault="00FF3261" w:rsidP="002F71AF">
      <w:pPr>
        <w:spacing w:line="240" w:lineRule="auto"/>
        <w:jc w:val="center"/>
        <w:rPr>
          <w:rFonts w:ascii="Arial" w:hAnsi="Arial" w:cs="Arial"/>
        </w:rPr>
      </w:pPr>
    </w:p>
    <w:p w14:paraId="5C9275A3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1º Examinador</w:t>
      </w:r>
    </w:p>
    <w:p w14:paraId="0562CB0E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34CE0A41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62EBF3C5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30CE4AF8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2º Examinador</w:t>
      </w:r>
    </w:p>
    <w:p w14:paraId="6D98A12B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2946DB82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5997CC1D" w14:textId="77777777" w:rsidR="00FF3261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</w:p>
    <w:p w14:paraId="71503083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3º Examinador</w:t>
      </w:r>
    </w:p>
    <w:p w14:paraId="110FFD37" w14:textId="77777777" w:rsidR="00FF3261" w:rsidRPr="00B54E8C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B699379" w14:textId="77777777" w:rsidR="002F71AF" w:rsidRDefault="00FF3261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3FE9F23F" w14:textId="77777777" w:rsidR="002F71AF" w:rsidRPr="00B54E8C" w:rsidRDefault="002F71AF" w:rsidP="002F71AF">
      <w:pPr>
        <w:tabs>
          <w:tab w:val="left" w:pos="1134"/>
          <w:tab w:val="left" w:leader="underscore" w:pos="7371"/>
        </w:tabs>
        <w:spacing w:line="240" w:lineRule="auto"/>
        <w:rPr>
          <w:rFonts w:ascii="Arial" w:hAnsi="Arial" w:cs="Arial"/>
        </w:rPr>
      </w:pPr>
    </w:p>
    <w:p w14:paraId="53E54B90" w14:textId="77777777" w:rsidR="00D91529" w:rsidRPr="003D6D77" w:rsidRDefault="00D91529" w:rsidP="00D9152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4A5E6086" w14:textId="77777777" w:rsidR="00D91529" w:rsidDel="00A21C55" w:rsidRDefault="00D91529" w:rsidP="00CF3317">
      <w:pPr>
        <w:spacing w:before="120" w:after="120" w:line="360" w:lineRule="auto"/>
        <w:jc w:val="center"/>
        <w:rPr>
          <w:del w:id="0" w:author="Joseph Santos" w:date="2023-03-13T23:45:00Z"/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2023</w:t>
      </w:r>
    </w:p>
    <w:p w14:paraId="0AB645A3" w14:textId="77777777" w:rsidR="0029631A" w:rsidRPr="00CF3317" w:rsidRDefault="0029631A" w:rsidP="00CF3317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</w:p>
    <w:p w14:paraId="0F90107D" w14:textId="65756241" w:rsidR="0029631A" w:rsidRDefault="0029631A" w:rsidP="0029631A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29631A">
        <w:rPr>
          <w:rFonts w:ascii="Arial" w:eastAsiaTheme="majorEastAsia" w:hAnsi="Arial" w:cs="Arial"/>
          <w:b/>
          <w:bCs/>
          <w:sz w:val="24"/>
          <w:szCs w:val="24"/>
        </w:rPr>
        <w:t>DEDICATÓRIA</w:t>
      </w:r>
    </w:p>
    <w:p w14:paraId="63474E00" w14:textId="77777777" w:rsidR="0029631A" w:rsidRPr="00335872" w:rsidRDefault="0029631A" w:rsidP="0029631A"/>
    <w:p w14:paraId="0BF46264" w14:textId="37137E5E" w:rsidR="00D772C8" w:rsidRPr="00D772C8" w:rsidRDefault="00D772C8" w:rsidP="00D772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72C8">
        <w:rPr>
          <w:rFonts w:ascii="Arial" w:hAnsi="Arial" w:cs="Arial"/>
          <w:sz w:val="24"/>
          <w:szCs w:val="24"/>
        </w:rPr>
        <w:t>Dedicamos este trabalho não apenas a nós mesmos, mas também às nossas famílias e colegas de classe, que compartilharam conosco seus conhecimentos e experiências ao longo do período do curso. Agradecemos pela colaboração mútua e pelo apoio constante que nos ajudaram a chegar até aqui.</w:t>
      </w:r>
    </w:p>
    <w:p w14:paraId="7D35B817" w14:textId="21D658A5" w:rsidR="00D772C8" w:rsidRPr="00D772C8" w:rsidRDefault="00D772C8" w:rsidP="00D772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72C8">
        <w:rPr>
          <w:rFonts w:ascii="Arial" w:hAnsi="Arial" w:cs="Arial"/>
          <w:sz w:val="24"/>
          <w:szCs w:val="24"/>
        </w:rPr>
        <w:t>Além disso, gostaríamos de estender nossa dedicação aos nossos estimados professores, que com dedicação, sabedoria e paciência nos guiaram durante o curso e nos incentivaram a explorar nosso potencial máximo. Suas contribuições foram inestimáveis para o nosso crescimento pessoal e profissional.</w:t>
      </w:r>
    </w:p>
    <w:p w14:paraId="318A9217" w14:textId="10E44FCE" w:rsidR="0029631A" w:rsidRDefault="00D772C8" w:rsidP="00D772C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772C8">
        <w:rPr>
          <w:rFonts w:ascii="Arial" w:hAnsi="Arial" w:cs="Arial"/>
          <w:sz w:val="24"/>
          <w:szCs w:val="24"/>
        </w:rPr>
        <w:t xml:space="preserve">Por fim, gostaríamos de agradecer a Escola SENAI “Prof. Dr. </w:t>
      </w:r>
      <w:proofErr w:type="spellStart"/>
      <w:r w:rsidRPr="00D772C8">
        <w:rPr>
          <w:rFonts w:ascii="Arial" w:hAnsi="Arial" w:cs="Arial"/>
          <w:sz w:val="24"/>
          <w:szCs w:val="24"/>
        </w:rPr>
        <w:t>Euryclides</w:t>
      </w:r>
      <w:proofErr w:type="spellEnd"/>
      <w:r w:rsidRPr="00D772C8">
        <w:rPr>
          <w:rFonts w:ascii="Arial" w:hAnsi="Arial" w:cs="Arial"/>
          <w:sz w:val="24"/>
          <w:szCs w:val="24"/>
        </w:rPr>
        <w:t xml:space="preserve"> de Jesus Zerbini” por nos </w:t>
      </w:r>
      <w:proofErr w:type="spellStart"/>
      <w:r w:rsidRPr="00D772C8">
        <w:rPr>
          <w:rFonts w:ascii="Arial" w:hAnsi="Arial" w:cs="Arial"/>
          <w:sz w:val="24"/>
          <w:szCs w:val="24"/>
        </w:rPr>
        <w:t>fornecer</w:t>
      </w:r>
      <w:proofErr w:type="spellEnd"/>
      <w:r w:rsidRPr="00D772C8">
        <w:rPr>
          <w:rFonts w:ascii="Arial" w:hAnsi="Arial" w:cs="Arial"/>
          <w:sz w:val="24"/>
          <w:szCs w:val="24"/>
        </w:rPr>
        <w:t xml:space="preserve"> uma educação de qualidade e por ser um ambiente propício ao aprendizado e ao desenvolvimento de habilidades. Estamos gratos pela oportunidade de estudar nesta instituição e levar os ensinamentos adquiridos para o resto de nossas vidas.</w:t>
      </w:r>
    </w:p>
    <w:p w14:paraId="790A59EF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C74256F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6545A33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E3E56BC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69BBCF9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FEA4D64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FFA965E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7D12D28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E038304" w14:textId="77777777" w:rsidR="0029631A" w:rsidRDefault="0029631A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95BEA7B" w14:textId="77777777" w:rsidR="00D772C8" w:rsidRDefault="00D772C8" w:rsidP="00433F6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1CDCEAD" w14:textId="37D14245" w:rsidR="003D3D40" w:rsidRDefault="00433F6A" w:rsidP="005E50A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433F6A"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71E82FA0" w14:textId="77777777" w:rsidR="005E50A8" w:rsidRPr="005E50A8" w:rsidRDefault="005E50A8" w:rsidP="005E50A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BB9E253" w14:textId="3F56C9F9" w:rsidR="003D3D40" w:rsidRDefault="005E50A8" w:rsidP="005E50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50A8">
        <w:rPr>
          <w:rFonts w:ascii="Arial" w:hAnsi="Arial" w:cs="Arial"/>
          <w:sz w:val="24"/>
          <w:szCs w:val="24"/>
        </w:rPr>
        <w:t xml:space="preserve">Dedicamos nosso projeto final aos nossos colegas de turma, pela colaboração inestimável durante todo nosso trajeto aqui no SENAI. Aos professores agradecemos por todo conhecimento compartilhado em todo nosso ciclo e aos nossos familiares agradecemos o incentivo e apoio.  </w:t>
      </w:r>
    </w:p>
    <w:p w14:paraId="23DE523C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52E56223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07547A01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5043CB0F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07459315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6537F28F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6DFB9E20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70DF9E56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44E871BC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144A5D23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738610EB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637805D2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463F29E8" w14:textId="77777777" w:rsidR="003D3D40" w:rsidRDefault="003D3D40" w:rsidP="003D3D40">
      <w:pPr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3B7B4B86" w14:textId="77777777" w:rsidR="003D3D40" w:rsidRDefault="003D3D40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3A0FF5F2" w14:textId="77777777" w:rsidR="005A1F4D" w:rsidRDefault="005A1F4D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5630AD66" w14:textId="77777777" w:rsidR="005A1F4D" w:rsidRDefault="005A1F4D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61829076" w14:textId="77777777" w:rsidR="005A1F4D" w:rsidRDefault="005A1F4D" w:rsidP="003D3D40">
      <w:pPr>
        <w:spacing w:line="360" w:lineRule="auto"/>
        <w:rPr>
          <w:rFonts w:ascii="Arial" w:hAnsi="Arial" w:cs="Arial"/>
          <w:sz w:val="24"/>
          <w:szCs w:val="24"/>
        </w:rPr>
      </w:pPr>
    </w:p>
    <w:p w14:paraId="0DE4B5B7" w14:textId="7377EFCE" w:rsidR="00FF3261" w:rsidRPr="008C7CF9" w:rsidRDefault="00FF3261" w:rsidP="008C7CF9">
      <w:pPr>
        <w:spacing w:line="360" w:lineRule="auto"/>
        <w:jc w:val="right"/>
        <w:rPr>
          <w:rFonts w:ascii="Arial" w:hAnsi="Arial" w:cs="Arial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2774C33" w14:textId="77777777" w:rsidR="00902673" w:rsidRDefault="00BF54F6" w:rsidP="00902673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EPÍGRAFE</w:t>
      </w:r>
    </w:p>
    <w:p w14:paraId="66204FF1" w14:textId="77777777" w:rsidR="00351A7A" w:rsidRDefault="00351A7A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13748E" w:rsidRDefault="0013748E" w:rsidP="0013748E">
      <w:pPr>
        <w:pStyle w:val="Rodap"/>
        <w:spacing w:line="360" w:lineRule="auto"/>
        <w:jc w:val="center"/>
        <w:rPr>
          <w:rFonts w:ascii="Arial" w:hAnsi="Arial" w:cs="Arial"/>
          <w:b/>
          <w:iCs/>
          <w:sz w:val="24"/>
          <w:szCs w:val="24"/>
        </w:rPr>
      </w:pPr>
    </w:p>
    <w:p w14:paraId="36FEB5B0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6D064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4FF1C98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D072C0D" w14:textId="77777777" w:rsidR="00351A7A" w:rsidRDefault="00351A7A" w:rsidP="00902673">
      <w:pPr>
        <w:pStyle w:val="Rodap"/>
        <w:spacing w:line="360" w:lineRule="auto"/>
        <w:rPr>
          <w:rFonts w:ascii="Arial" w:hAnsi="Arial" w:cs="Arial"/>
          <w:b/>
          <w:iCs/>
          <w:sz w:val="24"/>
          <w:szCs w:val="24"/>
        </w:rPr>
      </w:pPr>
    </w:p>
    <w:p w14:paraId="48A21919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D18F9B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38601FE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F3CABC7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B08B5D1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6DEB4AB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AD9C6F4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B1F511A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5F9C3DC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023141B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F3B1409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5B77FF8" w14:textId="77777777" w:rsidR="0013748E" w:rsidRPr="0013748E" w:rsidRDefault="00351A7A" w:rsidP="0013748E">
      <w:pPr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351A7A">
        <w:rPr>
          <w:rFonts w:ascii="Arial" w:hAnsi="Arial" w:cs="Arial"/>
          <w:i/>
          <w:iCs/>
          <w:sz w:val="24"/>
          <w:szCs w:val="24"/>
        </w:rPr>
        <w:br/>
      </w:r>
      <w:r w:rsidR="0013748E" w:rsidRPr="0013748E">
        <w:rPr>
          <w:rFonts w:ascii="Arial" w:hAnsi="Arial" w:cs="Arial"/>
          <w:b/>
          <w:iCs/>
          <w:sz w:val="24"/>
          <w:szCs w:val="24"/>
        </w:rPr>
        <w:t>“Eu acredito que às vezes são as pessoas que ninguém espera nada que fazem as coisas que ninguém consegue imaginar.”</w:t>
      </w:r>
    </w:p>
    <w:p w14:paraId="56F5781B" w14:textId="77777777" w:rsidR="00902673" w:rsidRDefault="0013748E" w:rsidP="00902673">
      <w:pPr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13748E">
        <w:rPr>
          <w:rFonts w:ascii="Arial" w:hAnsi="Arial" w:cs="Arial"/>
          <w:b/>
          <w:iCs/>
          <w:sz w:val="24"/>
          <w:szCs w:val="24"/>
        </w:rPr>
        <w:t>- Alan Turing</w:t>
      </w:r>
    </w:p>
    <w:p w14:paraId="44A1A359" w14:textId="77777777" w:rsidR="00703271" w:rsidRPr="00902673" w:rsidRDefault="00703271" w:rsidP="00BF54F6">
      <w:pPr>
        <w:spacing w:line="360" w:lineRule="auto"/>
        <w:rPr>
          <w:rFonts w:ascii="Arial" w:hAnsi="Arial" w:cs="Arial"/>
          <w:b/>
          <w:i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SUMÁRIO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635605507"/>
        <w:docPartObj>
          <w:docPartGallery w:val="Table of Contents"/>
          <w:docPartUnique/>
        </w:docPartObj>
      </w:sdtPr>
      <w:sdtEndPr/>
      <w:sdtContent>
        <w:p w14:paraId="562C75D1" w14:textId="77777777" w:rsidR="00430467" w:rsidRDefault="00430467" w:rsidP="0064000A">
          <w:pPr>
            <w:pStyle w:val="CabealhodoSumrio"/>
            <w:spacing w:line="360" w:lineRule="auto"/>
          </w:pPr>
        </w:p>
        <w:p w14:paraId="693FCE33" w14:textId="0AFB6768" w:rsidR="00566A53" w:rsidRDefault="00430467">
          <w:pPr>
            <w:pStyle w:val="Sumrio1"/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6004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9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0829B957" w14:textId="75452933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2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JUSTIFICATIVA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7988BF0B" w14:textId="5C66E689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3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OBJETIVOS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291F5AE" w14:textId="415A2FCE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3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3.1.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Objetivos Gerais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_Toc14160043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B34CB51" w14:textId="095B5115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4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3.2.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Objetivos Específicos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_Toc14160044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FD9190D" w14:textId="6918E209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5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4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_Toc14160045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F04285E" w14:textId="5D0A6A74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6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5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_Toc14160046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13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AE4FC9D" w14:textId="472FD30D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7" w:history="1"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6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_Toc14160047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14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6AF8A63" w14:textId="0A809DD2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8" w:history="1"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_Toc14160048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15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3777EDE" w14:textId="121B297A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49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8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_Toc14160049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16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4BC88BE3" w14:textId="2982F9ED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8.1.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Nível e Planos de Ação para os Riscos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16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C7AA4B3" w14:textId="37FB0538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8.2.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Planos de ação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17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23B4EAD" w14:textId="43D3A804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SPRINTS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19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2D702F43" w14:textId="277D3F50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3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Primeiro Sprint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_Toc14160053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19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29E5E07" w14:textId="37F63E54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4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_Toc14160054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345ED64" w14:textId="1B885B03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5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_Toc14160055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0F1D9BC9" w14:textId="07B8F8C3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6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9.1.3.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_Toc14160056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9CCC9FD" w14:textId="1FC563C4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7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9.1.4.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Diagramas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_Toc14160057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B5EFF2E" w14:textId="5D3D60E7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8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9.1.5.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_Toc14160058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488F0727" w14:textId="13F79AB0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59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9.1.5.1.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Resultados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_Toc14160059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6509467" w14:textId="560F933E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9.1.6.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21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0BF48864" w14:textId="0296366A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Modelo de Dados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3D888F3" w14:textId="1BD6AB37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Diagrama de Entidade e Relacionamento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E9B2DBD" w14:textId="34C2D646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3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Modelo lógico do banco de dados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_Toc14160063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43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25B7274C" w14:textId="023D9EEE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4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10.3.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Dicionário de dados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_Toc14160064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44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7FBDBC00" w14:textId="16755622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5" w:history="1"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11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  <w:lang w:val="en-US"/>
              </w:rPr>
              <w:t>PRINCIPAIS TELAS DO SISTEMA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_Toc14160065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47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29AC2FB6" w14:textId="3615B877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6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CONCLUSÃO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_Toc14160066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D0C1D50" w14:textId="1BC9C229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7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12.1.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Escreva os resultados obtidos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_Toc14160067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31E9B80F" w14:textId="7C112E4F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8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12.2.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Constatações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_Toc14160068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0099A12" w14:textId="44961040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69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12.3.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Sugestões de possíveis aperfeiçoamentos técnicos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_Toc14160069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50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53267DCE" w14:textId="12009098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70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13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_Toc14160070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51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1EA368E6" w14:textId="36FE554C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71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14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GLOSSÁRIO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_Toc14160071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52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77167FFA" w14:textId="122D318C" w:rsidR="00566A53" w:rsidRDefault="006B0A5F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4160072" w:history="1">
            <w:r w:rsidR="00566A53" w:rsidRPr="00DD2E2C">
              <w:rPr>
                <w:rStyle w:val="Hyperlink"/>
                <w:rFonts w:ascii="Arial" w:hAnsi="Arial" w:cs="Arial"/>
                <w:noProof/>
              </w:rPr>
              <w:t>15</w:t>
            </w:r>
            <w:r w:rsidR="00566A53">
              <w:rPr>
                <w:rFonts w:eastAsiaTheme="minorEastAsia"/>
                <w:noProof/>
                <w:lang w:eastAsia="pt-BR"/>
              </w:rPr>
              <w:tab/>
            </w:r>
            <w:r w:rsidR="00566A53" w:rsidRPr="00DD2E2C">
              <w:rPr>
                <w:rStyle w:val="Hyperlink"/>
                <w:rFonts w:ascii="Arial" w:hAnsi="Arial" w:cs="Arial"/>
                <w:noProof/>
              </w:rPr>
              <w:t>ANEXOS</w:t>
            </w:r>
            <w:r w:rsidR="00566A53">
              <w:rPr>
                <w:noProof/>
                <w:webHidden/>
              </w:rPr>
              <w:tab/>
            </w:r>
            <w:r w:rsidR="00566A53">
              <w:rPr>
                <w:noProof/>
                <w:webHidden/>
              </w:rPr>
              <w:fldChar w:fldCharType="begin"/>
            </w:r>
            <w:r w:rsidR="00566A53">
              <w:rPr>
                <w:noProof/>
                <w:webHidden/>
              </w:rPr>
              <w:instrText xml:space="preserve"> PAGEREF _Toc14160072 \h </w:instrText>
            </w:r>
            <w:r w:rsidR="00566A53">
              <w:rPr>
                <w:noProof/>
                <w:webHidden/>
              </w:rPr>
            </w:r>
            <w:r w:rsidR="00566A53">
              <w:rPr>
                <w:noProof/>
                <w:webHidden/>
              </w:rPr>
              <w:fldChar w:fldCharType="separate"/>
            </w:r>
            <w:r w:rsidR="0073545B">
              <w:rPr>
                <w:noProof/>
                <w:webHidden/>
              </w:rPr>
              <w:t>53</w:t>
            </w:r>
            <w:r w:rsidR="00566A53">
              <w:rPr>
                <w:noProof/>
                <w:webHidden/>
              </w:rPr>
              <w:fldChar w:fldCharType="end"/>
            </w:r>
          </w:hyperlink>
        </w:p>
        <w:p w14:paraId="664355AD" w14:textId="77777777" w:rsidR="00430467" w:rsidRDefault="00430467" w:rsidP="0064000A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1A965116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F4E37C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FB30F8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A6542E" w14:textId="77777777" w:rsidR="00FD6FC5" w:rsidRDefault="00FD6FC5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FD6FC5" w:rsidSect="00DF73EB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701" w:right="1134" w:bottom="1134" w:left="1701" w:header="709" w:footer="709" w:gutter="284"/>
          <w:cols w:space="708"/>
          <w:docGrid w:linePitch="360"/>
        </w:sectPr>
      </w:pPr>
    </w:p>
    <w:p w14:paraId="0AC7A475" w14:textId="77777777" w:rsidR="00703271" w:rsidRDefault="00064CD3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" w:name="_Toc14160040"/>
      <w:r w:rsidRPr="007C6981">
        <w:rPr>
          <w:rFonts w:ascii="Arial" w:hAnsi="Arial" w:cs="Arial"/>
          <w:color w:val="auto"/>
          <w:sz w:val="24"/>
          <w:szCs w:val="24"/>
        </w:rPr>
        <w:lastRenderedPageBreak/>
        <w:t>INTRODUÇÃO</w:t>
      </w:r>
      <w:bookmarkEnd w:id="1"/>
    </w:p>
    <w:p w14:paraId="0B677B74" w14:textId="77777777" w:rsidR="00335872" w:rsidRPr="00335872" w:rsidRDefault="00335872" w:rsidP="00335872"/>
    <w:p w14:paraId="3041E394" w14:textId="0016FD77" w:rsidR="004221A6" w:rsidRPr="00C70FD3" w:rsidRDefault="00335872" w:rsidP="00C70FD3">
      <w:pPr>
        <w:spacing w:line="360" w:lineRule="auto"/>
        <w:rPr>
          <w:rFonts w:ascii="Arial" w:hAnsi="Arial" w:cs="Arial"/>
          <w:sz w:val="24"/>
          <w:szCs w:val="24"/>
        </w:rPr>
      </w:pPr>
      <w:r w:rsidRPr="2B9626B9">
        <w:rPr>
          <w:rFonts w:ascii="Arial" w:hAnsi="Arial" w:cs="Arial"/>
          <w:sz w:val="24"/>
          <w:szCs w:val="24"/>
        </w:rPr>
        <w:t>O Brasil é o 10º país que mais consome energia no mundo, segundo dados de agências internacionais. Esse alto consumo tem impactos significativos no meio ambiente e na economia dos brasileiros. Nesse contexto, é essencial que a sociedade e cada indivíduo faça sua parte para contribuir com a sustentabilidade e a redução do desperdício de energia.</w:t>
      </w:r>
    </w:p>
    <w:p w14:paraId="38FD78C0" w14:textId="4447150F" w:rsidR="00D67241" w:rsidRDefault="00CA12AF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</w:t>
      </w:r>
      <w:r w:rsidR="00F86E2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avanço da tec</w:t>
      </w:r>
      <w:r w:rsidR="00F86E2D">
        <w:rPr>
          <w:rFonts w:ascii="Arial" w:hAnsi="Arial" w:cs="Arial"/>
          <w:sz w:val="24"/>
          <w:szCs w:val="24"/>
        </w:rPr>
        <w:t xml:space="preserve">nologia e o fácil acesso hoje a dispositivos móveis </w:t>
      </w:r>
      <w:r w:rsidR="00D55D5D" w:rsidRPr="00D55D5D">
        <w:rPr>
          <w:rFonts w:ascii="Arial" w:hAnsi="Arial" w:cs="Arial"/>
          <w:sz w:val="24"/>
          <w:szCs w:val="24"/>
        </w:rPr>
        <w:t xml:space="preserve">o objetivo </w:t>
      </w:r>
      <w:r w:rsidR="005A3FF2">
        <w:rPr>
          <w:rFonts w:ascii="Arial" w:hAnsi="Arial" w:cs="Arial"/>
          <w:sz w:val="24"/>
          <w:szCs w:val="24"/>
        </w:rPr>
        <w:t xml:space="preserve">do nosso grupo </w:t>
      </w:r>
      <w:r w:rsidR="00D55D5D" w:rsidRPr="00D55D5D">
        <w:rPr>
          <w:rFonts w:ascii="Arial" w:hAnsi="Arial" w:cs="Arial"/>
          <w:sz w:val="24"/>
          <w:szCs w:val="24"/>
        </w:rPr>
        <w:t xml:space="preserve">é tornar o </w:t>
      </w:r>
      <w:r w:rsidR="00E21FF4">
        <w:rPr>
          <w:rFonts w:ascii="Arial" w:hAnsi="Arial" w:cs="Arial"/>
          <w:sz w:val="24"/>
          <w:szCs w:val="24"/>
        </w:rPr>
        <w:t>acesso ao</w:t>
      </w:r>
      <w:r w:rsidR="00D55D5D" w:rsidRPr="00D55D5D">
        <w:rPr>
          <w:rFonts w:ascii="Arial" w:hAnsi="Arial" w:cs="Arial"/>
          <w:sz w:val="24"/>
          <w:szCs w:val="24"/>
        </w:rPr>
        <w:t xml:space="preserve"> consumo de energia mais fácil e acessível</w:t>
      </w:r>
      <w:r w:rsidR="00B938E5">
        <w:rPr>
          <w:rFonts w:ascii="Arial" w:hAnsi="Arial" w:cs="Arial"/>
          <w:sz w:val="24"/>
          <w:szCs w:val="24"/>
        </w:rPr>
        <w:t xml:space="preserve"> para qualquer cidadão</w:t>
      </w:r>
      <w:r w:rsidR="00D55D5D" w:rsidRPr="00D55D5D">
        <w:rPr>
          <w:rFonts w:ascii="Arial" w:hAnsi="Arial" w:cs="Arial"/>
          <w:sz w:val="24"/>
          <w:szCs w:val="24"/>
        </w:rPr>
        <w:t>, o que é fundamental para a proteção</w:t>
      </w:r>
      <w:r w:rsidR="00B938E5">
        <w:rPr>
          <w:rFonts w:ascii="Arial" w:hAnsi="Arial" w:cs="Arial"/>
          <w:sz w:val="24"/>
          <w:szCs w:val="24"/>
        </w:rPr>
        <w:t xml:space="preserve"> e preservação</w:t>
      </w:r>
      <w:r w:rsidR="00D55D5D" w:rsidRPr="00D55D5D">
        <w:rPr>
          <w:rFonts w:ascii="Arial" w:hAnsi="Arial" w:cs="Arial"/>
          <w:sz w:val="24"/>
          <w:szCs w:val="24"/>
        </w:rPr>
        <w:t xml:space="preserve"> do meio ambiente </w:t>
      </w:r>
      <w:r w:rsidR="00B938E5">
        <w:rPr>
          <w:rFonts w:ascii="Arial" w:hAnsi="Arial" w:cs="Arial"/>
          <w:sz w:val="24"/>
          <w:szCs w:val="24"/>
        </w:rPr>
        <w:t>assim como</w:t>
      </w:r>
      <w:r w:rsidR="00D55D5D" w:rsidRPr="00D55D5D">
        <w:rPr>
          <w:rFonts w:ascii="Arial" w:hAnsi="Arial" w:cs="Arial"/>
          <w:sz w:val="24"/>
          <w:szCs w:val="24"/>
        </w:rPr>
        <w:t xml:space="preserve"> para a sustentabilidade financeira das famílias</w:t>
      </w:r>
      <w:r w:rsidR="008174E9">
        <w:rPr>
          <w:rFonts w:ascii="Arial" w:hAnsi="Arial" w:cs="Arial"/>
          <w:sz w:val="24"/>
          <w:szCs w:val="24"/>
        </w:rPr>
        <w:t xml:space="preserve"> pois, </w:t>
      </w:r>
      <w:r w:rsidR="00D43270">
        <w:rPr>
          <w:rFonts w:ascii="Arial" w:hAnsi="Arial" w:cs="Arial"/>
          <w:sz w:val="24"/>
          <w:szCs w:val="24"/>
        </w:rPr>
        <w:t xml:space="preserve">segundo </w:t>
      </w:r>
      <w:r w:rsidR="008174E9" w:rsidRPr="008174E9">
        <w:rPr>
          <w:rFonts w:ascii="Arial" w:hAnsi="Arial" w:cs="Arial"/>
          <w:sz w:val="24"/>
          <w:szCs w:val="24"/>
        </w:rPr>
        <w:t>pesquisa realizada pela Associação Brasileira das Entidades dos Mercados Financeiro e de Capitais (</w:t>
      </w:r>
      <w:r w:rsidR="002F1226">
        <w:rPr>
          <w:rFonts w:ascii="Arial" w:hAnsi="Arial" w:cs="Arial"/>
          <w:sz w:val="24"/>
          <w:szCs w:val="24"/>
        </w:rPr>
        <w:t>ANBIMA</w:t>
      </w:r>
      <w:r w:rsidR="008174E9" w:rsidRPr="008174E9">
        <w:rPr>
          <w:rFonts w:ascii="Arial" w:hAnsi="Arial" w:cs="Arial"/>
          <w:sz w:val="24"/>
          <w:szCs w:val="24"/>
        </w:rPr>
        <w:t>), que revelou que 58% dos brasileiros não se dedicam às próprias finança</w:t>
      </w:r>
      <w:r w:rsidR="00EB7A52">
        <w:rPr>
          <w:rFonts w:ascii="Arial" w:hAnsi="Arial" w:cs="Arial"/>
          <w:sz w:val="24"/>
          <w:szCs w:val="24"/>
        </w:rPr>
        <w:t>s</w:t>
      </w:r>
      <w:r w:rsidR="000C46A1">
        <w:rPr>
          <w:rFonts w:ascii="Arial" w:hAnsi="Arial" w:cs="Arial"/>
          <w:sz w:val="24"/>
          <w:szCs w:val="24"/>
        </w:rPr>
        <w:t xml:space="preserve"> e uma outra pesquisa realizada </w:t>
      </w:r>
      <w:r w:rsidR="004273F0" w:rsidRPr="004273F0">
        <w:rPr>
          <w:rFonts w:ascii="Arial" w:hAnsi="Arial" w:cs="Arial"/>
          <w:sz w:val="24"/>
          <w:szCs w:val="24"/>
        </w:rPr>
        <w:t>pela Confederação Nacional de Dirigentes Lojistas (CNDL) e pelo Serviço de Proteção ao Crédito (SPC Brasil)</w:t>
      </w:r>
      <w:r w:rsidR="00DC555A">
        <w:rPr>
          <w:rFonts w:ascii="Arial" w:hAnsi="Arial" w:cs="Arial"/>
          <w:sz w:val="24"/>
          <w:szCs w:val="24"/>
        </w:rPr>
        <w:t xml:space="preserve"> </w:t>
      </w:r>
      <w:r w:rsidR="00DC555A" w:rsidRPr="00DC555A">
        <w:rPr>
          <w:rFonts w:ascii="Arial" w:hAnsi="Arial" w:cs="Arial"/>
          <w:sz w:val="24"/>
          <w:szCs w:val="24"/>
        </w:rPr>
        <w:t>revelou que quatro a cada dez brasileiros adultos estão com o nome sujo por inadimplência. Segundo a pesquisa, cerca de 63,7 milhões de pessoas estão com dívidas em atraso ou negativadas, o que representa 39,8% da população adulta brasileira.</w:t>
      </w:r>
    </w:p>
    <w:p w14:paraId="106E31CD" w14:textId="0E07DF40" w:rsidR="001C271D" w:rsidRDefault="001C271D" w:rsidP="00D67241">
      <w:pPr>
        <w:spacing w:line="360" w:lineRule="auto"/>
        <w:rPr>
          <w:rFonts w:ascii="Arial" w:hAnsi="Arial" w:cs="Arial"/>
          <w:sz w:val="24"/>
          <w:szCs w:val="24"/>
        </w:rPr>
      </w:pPr>
      <w:r w:rsidRPr="001C271D">
        <w:rPr>
          <w:rFonts w:ascii="Arial" w:hAnsi="Arial" w:cs="Arial"/>
          <w:sz w:val="24"/>
          <w:szCs w:val="24"/>
        </w:rPr>
        <w:t xml:space="preserve">Considerando que a falta de planejamento financeiro frequentemente resulta em dívidas insustentáveis e que o histórico de alto consumo de energia da população brasileira pode estar correlacionado com essa situação, </w:t>
      </w:r>
      <w:r w:rsidR="001C6DAE">
        <w:rPr>
          <w:rFonts w:ascii="Arial" w:hAnsi="Arial" w:cs="Arial"/>
          <w:sz w:val="24"/>
          <w:szCs w:val="24"/>
        </w:rPr>
        <w:t>nos impulsionou a desenvolver</w:t>
      </w:r>
      <w:r w:rsidRPr="001C271D">
        <w:rPr>
          <w:rFonts w:ascii="Arial" w:hAnsi="Arial" w:cs="Arial"/>
          <w:sz w:val="24"/>
          <w:szCs w:val="24"/>
        </w:rPr>
        <w:t xml:space="preserve"> um sistema de monitoramento em tempo real do consumo de energia</w:t>
      </w:r>
    </w:p>
    <w:p w14:paraId="7F31D519" w14:textId="0EEB0890" w:rsidR="007C6981" w:rsidRDefault="00D67241" w:rsidP="0064000A">
      <w:pPr>
        <w:spacing w:line="360" w:lineRule="auto"/>
        <w:rPr>
          <w:rFonts w:ascii="Arial" w:hAnsi="Arial" w:cs="Arial"/>
          <w:sz w:val="24"/>
          <w:szCs w:val="24"/>
        </w:rPr>
      </w:pPr>
      <w:r w:rsidRPr="00D55D5D">
        <w:rPr>
          <w:rFonts w:ascii="Arial" w:hAnsi="Arial" w:cs="Arial"/>
          <w:sz w:val="24"/>
          <w:szCs w:val="24"/>
        </w:rPr>
        <w:t>Em suma</w:t>
      </w:r>
      <w:r w:rsidR="00B114A6">
        <w:rPr>
          <w:rFonts w:ascii="Arial" w:hAnsi="Arial" w:cs="Arial"/>
          <w:sz w:val="24"/>
          <w:szCs w:val="24"/>
        </w:rPr>
        <w:t>, n</w:t>
      </w:r>
      <w:r>
        <w:rPr>
          <w:rFonts w:ascii="Arial" w:hAnsi="Arial" w:cs="Arial"/>
          <w:sz w:val="24"/>
          <w:szCs w:val="24"/>
        </w:rPr>
        <w:t>osso</w:t>
      </w:r>
      <w:r w:rsidRPr="00D55D5D">
        <w:rPr>
          <w:rFonts w:ascii="Arial" w:hAnsi="Arial" w:cs="Arial"/>
          <w:sz w:val="24"/>
          <w:szCs w:val="24"/>
        </w:rPr>
        <w:t xml:space="preserve"> aplicativo tem como meta principal mostrar ao usuário o valor atual da conta de energia por meio do consumo registrado pela companhia elétrica</w:t>
      </w:r>
      <w:r w:rsidR="00C40E1D">
        <w:rPr>
          <w:rFonts w:ascii="Arial" w:hAnsi="Arial" w:cs="Arial"/>
          <w:sz w:val="24"/>
          <w:szCs w:val="24"/>
        </w:rPr>
        <w:t>,</w:t>
      </w:r>
      <w:r w:rsidRPr="00D55D5D">
        <w:rPr>
          <w:rFonts w:ascii="Arial" w:hAnsi="Arial" w:cs="Arial"/>
          <w:sz w:val="24"/>
          <w:szCs w:val="24"/>
        </w:rPr>
        <w:t xml:space="preserve"> </w:t>
      </w:r>
      <w:r w:rsidR="00263219" w:rsidRPr="001C271D">
        <w:rPr>
          <w:rFonts w:ascii="Arial" w:hAnsi="Arial" w:cs="Arial"/>
          <w:sz w:val="24"/>
          <w:szCs w:val="24"/>
        </w:rPr>
        <w:t>sem ter que aguardar a fatura mensal ou fazer cálculos manuais, evitando surpresas desagradáveis na hora de pagar a conta.</w:t>
      </w:r>
      <w:r w:rsidR="00263219">
        <w:rPr>
          <w:rFonts w:ascii="Arial" w:hAnsi="Arial" w:cs="Arial"/>
          <w:sz w:val="24"/>
          <w:szCs w:val="24"/>
        </w:rPr>
        <w:t xml:space="preserve"> </w:t>
      </w:r>
      <w:r w:rsidR="004F2D16" w:rsidRPr="004F2D16">
        <w:rPr>
          <w:rFonts w:ascii="Arial" w:hAnsi="Arial" w:cs="Arial"/>
          <w:sz w:val="24"/>
          <w:szCs w:val="24"/>
        </w:rPr>
        <w:t>Dessa forma, o usuário pode identificar hábitos de consumo ineficientes e trabalhar em cima dos possíveis causadores do consumo de energia em excesso, promovendo assim uma cultura de consumo responsável e consciente</w:t>
      </w:r>
      <w:r w:rsidRPr="00D55D5D">
        <w:rPr>
          <w:rFonts w:ascii="Arial" w:hAnsi="Arial" w:cs="Arial"/>
          <w:sz w:val="24"/>
          <w:szCs w:val="24"/>
        </w:rPr>
        <w:t xml:space="preserve">. </w:t>
      </w:r>
      <w:r w:rsidR="007C6981">
        <w:rPr>
          <w:rFonts w:ascii="Arial" w:hAnsi="Arial" w:cs="Arial"/>
          <w:sz w:val="24"/>
          <w:szCs w:val="24"/>
        </w:rPr>
        <w:br w:type="page"/>
      </w:r>
    </w:p>
    <w:p w14:paraId="03EAAB66" w14:textId="77777777" w:rsidR="007C6981" w:rsidRPr="007C6981" w:rsidRDefault="007C6981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" w:name="_Toc1416004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JUSTIFICATIVA</w:t>
      </w:r>
      <w:bookmarkEnd w:id="2"/>
    </w:p>
    <w:p w14:paraId="6EEDF01F" w14:textId="4AD8BB00" w:rsidR="00D55D5D" w:rsidRDefault="00D55D5D" w:rsidP="2B9626B9">
      <w:pPr>
        <w:spacing w:line="360" w:lineRule="auto"/>
        <w:rPr>
          <w:rFonts w:ascii="Arial" w:hAnsi="Arial" w:cs="Arial"/>
          <w:sz w:val="24"/>
          <w:szCs w:val="24"/>
        </w:rPr>
      </w:pPr>
    </w:p>
    <w:p w14:paraId="0A8EDA8F" w14:textId="03880D4F" w:rsidR="2B9626B9" w:rsidRDefault="007461F2" w:rsidP="2B9626B9">
      <w:pPr>
        <w:spacing w:line="360" w:lineRule="auto"/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sz w:val="24"/>
          <w:szCs w:val="24"/>
        </w:rPr>
        <w:t>A sociedade contemporânea tem se tornado cada vez mais dependente da tecnologia e, consequentemente, do consumo de energia elétrica. No Brasil, esse consumo é um dos maiores do mundo e grande parte da população não possui conhecimento ou hábitos para administrar o uso da energia. Essa situação gera desperdício e gastos excessivos nas contas de energia, afetando diretamente a economia dos indivíduos e do país como um todo. Nesse sentido, o desenvolvimento de um aplicativo mobile para o monitoramento do consumo domiciliar pode ser uma solução para auxiliar a população a entender e gerenciar melhor o uso da energia elétrica.</w:t>
      </w:r>
    </w:p>
    <w:p w14:paraId="60C1FCB4" w14:textId="45B5013B" w:rsidR="007461F2" w:rsidRDefault="00D55D5D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7461F2" w:rsidRPr="007461F2">
        <w:rPr>
          <w:rFonts w:ascii="Arial" w:hAnsi="Arial" w:cs="Arial"/>
          <w:sz w:val="24"/>
          <w:szCs w:val="24"/>
        </w:rPr>
        <w:t>Com o aplicativo, os usuários poderão monitorar o consumo de energia em tempo real, criar hábitos de consumo consciente e, consequentemente, economizar dinheiro nas contas de energia. Além disso, a utilização do aplicativo pode incentivar uma mudança de comportamento da população em relação ao consumo de energia elétrica, gerando um impacto positivo na sociedade e no meio ambiente.</w:t>
      </w:r>
    </w:p>
    <w:p w14:paraId="29D6B04F" w14:textId="0580575A" w:rsidR="007C6981" w:rsidRDefault="0079672A" w:rsidP="0064000A">
      <w:pPr>
        <w:spacing w:line="360" w:lineRule="auto"/>
        <w:rPr>
          <w:rFonts w:ascii="Arial" w:hAnsi="Arial" w:cs="Arial"/>
          <w:sz w:val="24"/>
          <w:szCs w:val="24"/>
        </w:rPr>
      </w:pPr>
      <w:r w:rsidRPr="0079672A">
        <w:rPr>
          <w:rFonts w:ascii="Arial" w:hAnsi="Arial" w:cs="Arial"/>
          <w:sz w:val="24"/>
          <w:szCs w:val="24"/>
        </w:rPr>
        <w:t>Dados do Ministério de Minas e Energia indicam que o consumo de energia elétrica no Brasil aumentou em média 4,5% ao ano entre 2000 e 2019, o que demonstra a necessidade de iniciativas que promovam o uso consciente da energia. Além disso, um estudo realizado pelo Instituto Akatu mostrou que 70% dos brasileiros consideram importante economizar energia em suas residências, mas apenas 28% sabem como fazer isso. Diante desse cenário, o desenvolvimento de um aplicativo que facilite o monitoramento do consumo de energia pode ser uma ferramenta útil para incentivar a adoção de hábitos mais sustentáveis e econômicos.</w:t>
      </w:r>
      <w:r w:rsidR="007C6981">
        <w:rPr>
          <w:rFonts w:ascii="Arial" w:hAnsi="Arial" w:cs="Arial"/>
          <w:sz w:val="24"/>
          <w:szCs w:val="24"/>
        </w:rPr>
        <w:br w:type="page"/>
      </w:r>
    </w:p>
    <w:p w14:paraId="374826E6" w14:textId="77777777" w:rsidR="007C6981" w:rsidRPr="007C6981" w:rsidRDefault="007C6981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" w:name="_Toc14160042"/>
      <w:r w:rsidRPr="2B9626B9">
        <w:rPr>
          <w:rFonts w:ascii="Arial" w:hAnsi="Arial" w:cs="Arial"/>
          <w:color w:val="auto"/>
          <w:sz w:val="24"/>
          <w:szCs w:val="24"/>
        </w:rPr>
        <w:lastRenderedPageBreak/>
        <w:t>OBJETIVOS</w:t>
      </w:r>
      <w:bookmarkEnd w:id="3"/>
    </w:p>
    <w:p w14:paraId="4133E884" w14:textId="31943E05" w:rsidR="007C6981" w:rsidRDefault="004F2D1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2D16">
        <w:rPr>
          <w:rFonts w:ascii="Arial" w:hAnsi="Arial" w:cs="Arial"/>
          <w:sz w:val="24"/>
          <w:szCs w:val="24"/>
        </w:rPr>
        <w:t>Facilitar o acesso ao consumo de energia e ao valor da sua conta atual em sua residência ou estabelecimento por meio de gráficos, para que o usuário possa ter meios de racionalizar a energia elétrica</w:t>
      </w:r>
      <w:r w:rsidR="00BF447B">
        <w:rPr>
          <w:rFonts w:ascii="Arial" w:hAnsi="Arial" w:cs="Arial"/>
          <w:sz w:val="24"/>
          <w:szCs w:val="24"/>
        </w:rPr>
        <w:t>.</w:t>
      </w:r>
    </w:p>
    <w:p w14:paraId="7CF3F855" w14:textId="77777777" w:rsidR="007C6981" w:rsidRPr="007C6981" w:rsidRDefault="007C6981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4" w:name="_Toc14160043"/>
      <w:r w:rsidRPr="2B9626B9">
        <w:rPr>
          <w:rFonts w:ascii="Arial" w:hAnsi="Arial" w:cs="Arial"/>
          <w:color w:val="auto"/>
          <w:sz w:val="24"/>
          <w:szCs w:val="24"/>
        </w:rPr>
        <w:t>Objetivos Gerais</w:t>
      </w:r>
      <w:bookmarkEnd w:id="4"/>
    </w:p>
    <w:p w14:paraId="49B38196" w14:textId="38BF8115" w:rsidR="007C6981" w:rsidRPr="007C6981" w:rsidRDefault="004F2D1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2D16">
        <w:rPr>
          <w:rFonts w:ascii="Arial" w:hAnsi="Arial" w:cs="Arial"/>
          <w:sz w:val="24"/>
          <w:szCs w:val="24"/>
        </w:rPr>
        <w:t>Desenvolver um aplicativo Android para consulta do consumo e valor da conta do usuário, por meio da visualização de gráficos sobre seus hábitos de gastos de energia.</w:t>
      </w:r>
    </w:p>
    <w:p w14:paraId="7914F8CB" w14:textId="77777777" w:rsidR="007C6981" w:rsidRPr="007C6981" w:rsidRDefault="007C6981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" w:name="_Toc14160044"/>
      <w:r w:rsidRPr="2B9626B9">
        <w:rPr>
          <w:rFonts w:ascii="Arial" w:hAnsi="Arial" w:cs="Arial"/>
          <w:color w:val="auto"/>
          <w:sz w:val="24"/>
          <w:szCs w:val="24"/>
        </w:rPr>
        <w:t>Objetivos Específicos</w:t>
      </w:r>
      <w:bookmarkEnd w:id="5"/>
    </w:p>
    <w:p w14:paraId="763E2149" w14:textId="77777777" w:rsidR="00F204A8" w:rsidRDefault="002609E6" w:rsidP="00F204A8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Documentação de acordo com normas ABNT;</w:t>
      </w:r>
      <w:r w:rsidR="00F204A8" w:rsidRPr="00F204A8">
        <w:rPr>
          <w:rFonts w:ascii="Arial" w:hAnsi="Arial" w:cs="Arial"/>
          <w:sz w:val="24"/>
          <w:szCs w:val="24"/>
        </w:rPr>
        <w:t xml:space="preserve"> </w:t>
      </w:r>
    </w:p>
    <w:p w14:paraId="4D572821" w14:textId="5C3E3A36" w:rsidR="00F204A8" w:rsidRPr="00F204A8" w:rsidRDefault="00F204A8" w:rsidP="00F204A8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 xml:space="preserve">Desenhar protótipo utilizando </w:t>
      </w:r>
      <w:proofErr w:type="spellStart"/>
      <w:r w:rsidRPr="00AF5A13">
        <w:rPr>
          <w:rFonts w:ascii="Arial" w:hAnsi="Arial" w:cs="Arial"/>
          <w:sz w:val="24"/>
          <w:szCs w:val="24"/>
        </w:rPr>
        <w:t>Figma</w:t>
      </w:r>
      <w:proofErr w:type="spellEnd"/>
      <w:r>
        <w:rPr>
          <w:rFonts w:ascii="Arial" w:hAnsi="Arial" w:cs="Arial"/>
          <w:sz w:val="24"/>
          <w:szCs w:val="24"/>
        </w:rPr>
        <w:t>;</w:t>
      </w:r>
    </w:p>
    <w:p w14:paraId="2CD99646" w14:textId="28DF11BE" w:rsidR="002609E6" w:rsidRPr="00F204A8" w:rsidRDefault="00F204A8" w:rsidP="00F204A8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Criar</w:t>
      </w:r>
      <w:r w:rsidRPr="00AF5A13">
        <w:rPr>
          <w:rFonts w:ascii="Arial" w:hAnsi="Arial" w:cs="Arial"/>
          <w:sz w:val="24"/>
          <w:szCs w:val="24"/>
        </w:rPr>
        <w:t xml:space="preserve"> modelo lógico e conceitual</w:t>
      </w:r>
      <w:r>
        <w:rPr>
          <w:rFonts w:ascii="Arial" w:hAnsi="Arial" w:cs="Arial"/>
          <w:sz w:val="24"/>
          <w:szCs w:val="24"/>
        </w:rPr>
        <w:t xml:space="preserve"> do banco</w:t>
      </w:r>
      <w:r w:rsidRPr="00AF5A13">
        <w:rPr>
          <w:rFonts w:ascii="Arial" w:hAnsi="Arial" w:cs="Arial"/>
          <w:sz w:val="24"/>
          <w:szCs w:val="24"/>
        </w:rPr>
        <w:t>;</w:t>
      </w:r>
    </w:p>
    <w:p w14:paraId="364E460C" w14:textId="017C91EF" w:rsidR="002609E6" w:rsidRPr="00AF5A13" w:rsidRDefault="002609E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Desenvolver dicionário de dados</w:t>
      </w:r>
      <w:r w:rsidR="00F204A8">
        <w:rPr>
          <w:rFonts w:ascii="Arial" w:hAnsi="Arial" w:cs="Arial"/>
          <w:sz w:val="24"/>
          <w:szCs w:val="24"/>
        </w:rPr>
        <w:t xml:space="preserve"> do banco</w:t>
      </w:r>
      <w:r w:rsidRPr="00AF5A13">
        <w:rPr>
          <w:rFonts w:ascii="Arial" w:hAnsi="Arial" w:cs="Arial"/>
          <w:sz w:val="24"/>
          <w:szCs w:val="24"/>
        </w:rPr>
        <w:t>;</w:t>
      </w:r>
    </w:p>
    <w:p w14:paraId="7B699EBA" w14:textId="5D0D6C9A" w:rsidR="002609E6" w:rsidRPr="00AF5A13" w:rsidRDefault="004F2D1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Utilizar b</w:t>
      </w:r>
      <w:r w:rsidR="002609E6" w:rsidRPr="00AF5A13">
        <w:rPr>
          <w:rFonts w:ascii="Arial" w:hAnsi="Arial" w:cs="Arial"/>
          <w:sz w:val="24"/>
          <w:szCs w:val="24"/>
        </w:rPr>
        <w:t xml:space="preserve">anco de dados relacional </w:t>
      </w:r>
      <w:proofErr w:type="spellStart"/>
      <w:r w:rsidR="002609E6" w:rsidRPr="00AF5A13">
        <w:rPr>
          <w:rFonts w:ascii="Arial" w:hAnsi="Arial" w:cs="Arial"/>
          <w:sz w:val="24"/>
          <w:szCs w:val="24"/>
        </w:rPr>
        <w:t>MySql</w:t>
      </w:r>
      <w:proofErr w:type="spellEnd"/>
      <w:r w:rsidR="002609E6" w:rsidRPr="00AF5A13">
        <w:rPr>
          <w:rFonts w:ascii="Arial" w:hAnsi="Arial" w:cs="Arial"/>
          <w:sz w:val="24"/>
          <w:szCs w:val="24"/>
        </w:rPr>
        <w:t>;</w:t>
      </w:r>
    </w:p>
    <w:p w14:paraId="2ED93A14" w14:textId="77777777" w:rsidR="002609E6" w:rsidRPr="00AF5A13" w:rsidRDefault="002609E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Desenvolver aplicação Mobile utilizando Java;</w:t>
      </w:r>
    </w:p>
    <w:p w14:paraId="1F025D0D" w14:textId="77777777" w:rsidR="00AF5A13" w:rsidRPr="00AF5A13" w:rsidRDefault="002609E6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Desenvolver Web Service utilizando C#;</w:t>
      </w:r>
    </w:p>
    <w:p w14:paraId="6EB28AF6" w14:textId="77777777" w:rsidR="00AF5A13" w:rsidRDefault="00AF5A13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t>Realizar testes no Sistema Android;</w:t>
      </w:r>
    </w:p>
    <w:p w14:paraId="722B00AE" w14:textId="77777777" w:rsidR="005E0BEC" w:rsidRPr="00AF5A13" w:rsidRDefault="005E0BEC" w:rsidP="00AF5A13">
      <w:pPr>
        <w:pStyle w:val="PargrafodaLista"/>
        <w:numPr>
          <w:ilvl w:val="0"/>
          <w:numId w:val="32"/>
        </w:numPr>
        <w:spacing w:line="360" w:lineRule="auto"/>
        <w:rPr>
          <w:rFonts w:ascii="Arial" w:hAnsi="Arial" w:cs="Arial"/>
          <w:sz w:val="24"/>
          <w:szCs w:val="24"/>
        </w:rPr>
      </w:pPr>
      <w:r w:rsidRPr="00AF5A13">
        <w:rPr>
          <w:rFonts w:ascii="Arial" w:hAnsi="Arial" w:cs="Arial"/>
          <w:sz w:val="24"/>
          <w:szCs w:val="24"/>
        </w:rPr>
        <w:br w:type="page"/>
      </w:r>
    </w:p>
    <w:p w14:paraId="1B106A69" w14:textId="77777777" w:rsidR="00D12813" w:rsidRDefault="00EA2D68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6" w:name="_Toc14160045"/>
      <w:r w:rsidRPr="2B9626B9">
        <w:rPr>
          <w:rFonts w:ascii="Arial" w:hAnsi="Arial" w:cs="Arial"/>
          <w:color w:val="auto"/>
          <w:sz w:val="24"/>
          <w:szCs w:val="24"/>
        </w:rPr>
        <w:lastRenderedPageBreak/>
        <w:t>PRODUCT BACKLOG</w:t>
      </w:r>
      <w:bookmarkEnd w:id="6"/>
    </w:p>
    <w:p w14:paraId="1D4781C1" w14:textId="534D2373" w:rsidR="65F95810" w:rsidRDefault="65F95810" w:rsidP="65F95810"/>
    <w:p w14:paraId="11B41F1E" w14:textId="28612A0B" w:rsidR="0021748C" w:rsidRPr="0021748C" w:rsidRDefault="0021748C" w:rsidP="002174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 xml:space="preserve">Sistema deverá ser </w:t>
      </w:r>
      <w:r>
        <w:rPr>
          <w:rFonts w:ascii="Arial" w:hAnsi="Arial" w:cs="Arial"/>
          <w:sz w:val="24"/>
          <w:szCs w:val="24"/>
        </w:rPr>
        <w:t>i</w:t>
      </w:r>
      <w:r w:rsidRPr="65F95810">
        <w:rPr>
          <w:rFonts w:ascii="Arial" w:hAnsi="Arial" w:cs="Arial"/>
          <w:sz w:val="24"/>
          <w:szCs w:val="24"/>
        </w:rPr>
        <w:t>ntegrado ao Arduino para entrada de dados.</w:t>
      </w:r>
    </w:p>
    <w:p w14:paraId="71D27160" w14:textId="6CAB9150" w:rsidR="00AF5A13" w:rsidRDefault="00AF5A1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21748C">
        <w:rPr>
          <w:rFonts w:ascii="Arial" w:hAnsi="Arial" w:cs="Arial"/>
          <w:b/>
          <w:bCs/>
          <w:sz w:val="24"/>
          <w:szCs w:val="24"/>
        </w:rPr>
        <w:t>2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</w:t>
      </w:r>
      <w:r w:rsidR="00AB7634" w:rsidRPr="65F95810">
        <w:rPr>
          <w:rFonts w:ascii="Arial" w:hAnsi="Arial" w:cs="Arial"/>
          <w:b/>
          <w:bCs/>
          <w:sz w:val="24"/>
          <w:szCs w:val="24"/>
        </w:rPr>
        <w:t>–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</w:t>
      </w:r>
      <w:r w:rsidR="00AB7634" w:rsidRPr="65F95810">
        <w:rPr>
          <w:rFonts w:ascii="Arial" w:hAnsi="Arial" w:cs="Arial"/>
          <w:sz w:val="24"/>
          <w:szCs w:val="24"/>
        </w:rPr>
        <w:t>Sistema deverá apresentar gráfico d</w:t>
      </w:r>
      <w:r w:rsidR="005229B2">
        <w:rPr>
          <w:rFonts w:ascii="Arial" w:hAnsi="Arial" w:cs="Arial"/>
          <w:sz w:val="24"/>
          <w:szCs w:val="24"/>
        </w:rPr>
        <w:t>o</w:t>
      </w:r>
      <w:r w:rsidR="00AB7634" w:rsidRPr="65F95810">
        <w:rPr>
          <w:rFonts w:ascii="Arial" w:hAnsi="Arial" w:cs="Arial"/>
          <w:sz w:val="24"/>
          <w:szCs w:val="24"/>
        </w:rPr>
        <w:t xml:space="preserve"> consumo mensal.</w:t>
      </w:r>
    </w:p>
    <w:p w14:paraId="67BBEE1C" w14:textId="625A1DFE" w:rsidR="00AB7634" w:rsidRPr="00AB7634" w:rsidRDefault="00AB7634" w:rsidP="00AB7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21748C">
        <w:rPr>
          <w:rFonts w:ascii="Arial" w:hAnsi="Arial" w:cs="Arial"/>
          <w:b/>
          <w:bCs/>
          <w:sz w:val="24"/>
          <w:szCs w:val="24"/>
        </w:rPr>
        <w:t>3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projetar valor final da conta de energia.</w:t>
      </w:r>
    </w:p>
    <w:p w14:paraId="3136DB9A" w14:textId="363D967B" w:rsidR="00AB7634" w:rsidRPr="00AB7634" w:rsidRDefault="00AB7634" w:rsidP="00AB7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</w:t>
      </w:r>
      <w:r w:rsidR="2AA8912B" w:rsidRPr="65F95810">
        <w:rPr>
          <w:rFonts w:ascii="Arial" w:hAnsi="Arial" w:cs="Arial"/>
          <w:b/>
          <w:bCs/>
          <w:sz w:val="24"/>
          <w:szCs w:val="24"/>
        </w:rPr>
        <w:t>04</w:t>
      </w:r>
      <w:r w:rsidR="0021748C">
        <w:rPr>
          <w:rFonts w:ascii="Arial" w:hAnsi="Arial" w:cs="Arial"/>
          <w:b/>
          <w:bCs/>
          <w:sz w:val="24"/>
          <w:szCs w:val="24"/>
        </w:rPr>
        <w:t xml:space="preserve"> 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– </w:t>
      </w:r>
      <w:r w:rsidRPr="65F95810">
        <w:rPr>
          <w:rFonts w:ascii="Arial" w:hAnsi="Arial" w:cs="Arial"/>
          <w:sz w:val="24"/>
          <w:szCs w:val="24"/>
        </w:rPr>
        <w:t>Sistema deverá realizar o cadastro do usuário.</w:t>
      </w:r>
    </w:p>
    <w:p w14:paraId="4A72D88D" w14:textId="77777777" w:rsidR="004A7BC6" w:rsidRDefault="2581BCCC" w:rsidP="004A7B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59E5FA14" w:rsidRPr="65F95810">
        <w:rPr>
          <w:rFonts w:ascii="Arial" w:hAnsi="Arial" w:cs="Arial"/>
          <w:b/>
          <w:bCs/>
          <w:sz w:val="24"/>
          <w:szCs w:val="24"/>
        </w:rPr>
        <w:t>5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realizar o login do usuário.</w:t>
      </w:r>
      <w:r w:rsidR="004A7BC6" w:rsidRPr="004A7BC6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3C47C1E2" w14:textId="1551D73E" w:rsidR="2581BCCC" w:rsidRDefault="004A7BC6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3F4A36">
        <w:rPr>
          <w:rFonts w:ascii="Arial" w:hAnsi="Arial" w:cs="Arial"/>
          <w:b/>
          <w:bCs/>
          <w:sz w:val="24"/>
          <w:szCs w:val="24"/>
        </w:rPr>
        <w:t>6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permitir recuperar a senha</w:t>
      </w:r>
      <w:r>
        <w:rPr>
          <w:rFonts w:ascii="Arial" w:hAnsi="Arial" w:cs="Arial"/>
          <w:sz w:val="24"/>
          <w:szCs w:val="24"/>
        </w:rPr>
        <w:t>;</w:t>
      </w:r>
    </w:p>
    <w:p w14:paraId="7DB7EAD8" w14:textId="47CF05C4" w:rsidR="00AB7634" w:rsidRPr="00AB7634" w:rsidRDefault="00AB7634" w:rsidP="00AB7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 w:rsidR="003F4A36">
        <w:rPr>
          <w:rFonts w:ascii="Arial" w:hAnsi="Arial" w:cs="Arial"/>
          <w:b/>
          <w:bCs/>
          <w:sz w:val="24"/>
          <w:szCs w:val="24"/>
        </w:rPr>
        <w:t>7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 xml:space="preserve">Sistema deverá </w:t>
      </w:r>
      <w:r w:rsidR="00934447" w:rsidRPr="65F95810">
        <w:rPr>
          <w:rFonts w:ascii="Arial" w:hAnsi="Arial" w:cs="Arial"/>
          <w:sz w:val="24"/>
          <w:szCs w:val="24"/>
        </w:rPr>
        <w:t>permitir usuário alterar os dados cadastrais.</w:t>
      </w:r>
    </w:p>
    <w:p w14:paraId="7CBDB3E7" w14:textId="3F3D93E9" w:rsidR="00934447" w:rsidRDefault="00934447" w:rsidP="009344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</w:t>
      </w:r>
      <w:r w:rsidR="00942AED">
        <w:rPr>
          <w:rFonts w:ascii="Arial" w:hAnsi="Arial" w:cs="Arial"/>
          <w:b/>
          <w:bCs/>
          <w:sz w:val="24"/>
          <w:szCs w:val="24"/>
        </w:rPr>
        <w:t>08</w:t>
      </w:r>
      <w:r w:rsidR="2393FD2A" w:rsidRPr="65F95810">
        <w:rPr>
          <w:rFonts w:ascii="Arial" w:hAnsi="Arial" w:cs="Arial"/>
          <w:b/>
          <w:bCs/>
          <w:sz w:val="24"/>
          <w:szCs w:val="24"/>
        </w:rPr>
        <w:t xml:space="preserve"> 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– </w:t>
      </w:r>
      <w:r w:rsidRPr="65F95810">
        <w:rPr>
          <w:rFonts w:ascii="Arial" w:hAnsi="Arial" w:cs="Arial"/>
          <w:sz w:val="24"/>
          <w:szCs w:val="24"/>
        </w:rPr>
        <w:t>Sistema deverá apresentar notícias e dicas consumo sustentável.</w:t>
      </w:r>
    </w:p>
    <w:p w14:paraId="59FB820A" w14:textId="77777777" w:rsidR="00942AED" w:rsidRPr="00AB7634" w:rsidRDefault="00942AED" w:rsidP="0093444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C6D796" w14:textId="77777777" w:rsidR="00934447" w:rsidRDefault="00934447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1FE197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70D7A7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69A294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4098C5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15B245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0E7540" w14:textId="5B37943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3DEED9" w14:textId="77777777" w:rsidR="005E50A8" w:rsidRDefault="005E50A8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084FFC" w14:textId="77777777" w:rsidR="00D450FD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BC22D7" w14:textId="77777777" w:rsidR="00D450FD" w:rsidRPr="00AB7634" w:rsidRDefault="00D450FD" w:rsidP="00AF5A1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9C24A2" w14:textId="77777777" w:rsidR="00D12813" w:rsidRPr="00D12813" w:rsidRDefault="00D12813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7" w:name="_Toc14160046"/>
      <w:r w:rsidRPr="2B9626B9">
        <w:rPr>
          <w:rFonts w:ascii="Arial" w:hAnsi="Arial" w:cs="Arial"/>
          <w:color w:val="auto"/>
          <w:sz w:val="24"/>
          <w:szCs w:val="24"/>
        </w:rPr>
        <w:lastRenderedPageBreak/>
        <w:t>REQUISITOS NÃO FUNCIONAIS</w:t>
      </w:r>
      <w:bookmarkEnd w:id="7"/>
    </w:p>
    <w:p w14:paraId="0D9CCE64" w14:textId="04674B03" w:rsidR="00D12813" w:rsidRDefault="00934447" w:rsidP="0064000A">
      <w:pPr>
        <w:spacing w:line="360" w:lineRule="auto"/>
        <w:rPr>
          <w:rFonts w:ascii="Arial" w:hAnsi="Arial" w:cs="Arial"/>
          <w:sz w:val="24"/>
          <w:szCs w:val="24"/>
        </w:rPr>
      </w:pPr>
      <w:r w:rsidRPr="00934447">
        <w:rPr>
          <w:rFonts w:ascii="Arial" w:hAnsi="Arial" w:cs="Arial"/>
          <w:b/>
          <w:sz w:val="24"/>
          <w:szCs w:val="24"/>
        </w:rPr>
        <w:t xml:space="preserve">RNF01 </w:t>
      </w:r>
      <w:r w:rsidR="00C233DC">
        <w:rPr>
          <w:rFonts w:ascii="Arial" w:hAnsi="Arial" w:cs="Arial"/>
          <w:b/>
          <w:sz w:val="24"/>
          <w:szCs w:val="24"/>
        </w:rPr>
        <w:t>–</w:t>
      </w:r>
      <w:r w:rsidRPr="00934447">
        <w:rPr>
          <w:rFonts w:ascii="Arial" w:hAnsi="Arial" w:cs="Arial"/>
          <w:b/>
          <w:sz w:val="24"/>
          <w:szCs w:val="24"/>
        </w:rPr>
        <w:t xml:space="preserve"> </w:t>
      </w:r>
      <w:r w:rsidR="00C233DC">
        <w:rPr>
          <w:rFonts w:ascii="Arial" w:hAnsi="Arial" w:cs="Arial"/>
          <w:sz w:val="24"/>
          <w:szCs w:val="24"/>
        </w:rPr>
        <w:t xml:space="preserve">O </w:t>
      </w:r>
      <w:r w:rsidR="0079672A">
        <w:rPr>
          <w:rFonts w:ascii="Arial" w:hAnsi="Arial" w:cs="Arial"/>
          <w:sz w:val="24"/>
          <w:szCs w:val="24"/>
        </w:rPr>
        <w:t>aplicativo</w:t>
      </w:r>
      <w:r w:rsidR="00C233DC">
        <w:rPr>
          <w:rFonts w:ascii="Arial" w:hAnsi="Arial" w:cs="Arial"/>
          <w:sz w:val="24"/>
          <w:szCs w:val="24"/>
        </w:rPr>
        <w:t xml:space="preserve"> terá um design que prioriza a simplicidade e eficiência tornando-o fácil de usar para todos os usuários</w:t>
      </w:r>
      <w:r>
        <w:rPr>
          <w:rFonts w:ascii="Arial" w:hAnsi="Arial" w:cs="Arial"/>
          <w:sz w:val="24"/>
          <w:szCs w:val="24"/>
        </w:rPr>
        <w:t>;</w:t>
      </w:r>
    </w:p>
    <w:p w14:paraId="3DDC767F" w14:textId="4B0EC3F3" w:rsidR="00C233DC" w:rsidRDefault="00C233DC" w:rsidP="0064000A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934447">
        <w:rPr>
          <w:rFonts w:ascii="Arial" w:eastAsiaTheme="majorEastAsia" w:hAnsi="Arial" w:cs="Arial"/>
          <w:b/>
          <w:bCs/>
          <w:sz w:val="24"/>
          <w:szCs w:val="24"/>
        </w:rPr>
        <w:t>RNR0</w:t>
      </w:r>
      <w:r w:rsidR="0030372C">
        <w:rPr>
          <w:rFonts w:ascii="Arial" w:eastAsiaTheme="majorEastAsia" w:hAnsi="Arial" w:cs="Arial"/>
          <w:b/>
          <w:bCs/>
          <w:sz w:val="24"/>
          <w:szCs w:val="24"/>
        </w:rPr>
        <w:t>2</w:t>
      </w:r>
      <w:r>
        <w:rPr>
          <w:rFonts w:ascii="Arial" w:eastAsiaTheme="majorEastAsia" w:hAnsi="Arial" w:cs="Arial"/>
          <w:b/>
          <w:bCs/>
          <w:sz w:val="24"/>
          <w:szCs w:val="24"/>
        </w:rPr>
        <w:t xml:space="preserve"> </w:t>
      </w:r>
      <w:r w:rsidR="00024B02">
        <w:rPr>
          <w:rFonts w:ascii="Arial" w:eastAsiaTheme="majorEastAsia" w:hAnsi="Arial" w:cs="Arial"/>
          <w:bCs/>
          <w:sz w:val="24"/>
          <w:szCs w:val="24"/>
        </w:rPr>
        <w:t>–</w:t>
      </w:r>
      <w:r w:rsidRPr="00C233DC">
        <w:rPr>
          <w:rFonts w:ascii="Arial" w:eastAsiaTheme="majorEastAsia" w:hAnsi="Arial" w:cs="Arial"/>
          <w:bCs/>
          <w:sz w:val="24"/>
          <w:szCs w:val="24"/>
        </w:rPr>
        <w:t xml:space="preserve"> </w:t>
      </w:r>
      <w:r w:rsidR="0079672A">
        <w:rPr>
          <w:rFonts w:ascii="Arial" w:eastAsiaTheme="majorEastAsia" w:hAnsi="Arial" w:cs="Arial"/>
          <w:bCs/>
          <w:sz w:val="24"/>
          <w:szCs w:val="24"/>
        </w:rPr>
        <w:t>O aplicativo</w:t>
      </w:r>
      <w:r w:rsidR="00711542">
        <w:rPr>
          <w:rFonts w:ascii="Arial" w:eastAsiaTheme="majorEastAsia" w:hAnsi="Arial" w:cs="Arial"/>
          <w:bCs/>
          <w:sz w:val="24"/>
          <w:szCs w:val="24"/>
        </w:rPr>
        <w:t xml:space="preserve"> poderá </w:t>
      </w:r>
      <w:r w:rsidR="0090731E">
        <w:rPr>
          <w:rFonts w:ascii="Arial" w:eastAsiaTheme="majorEastAsia" w:hAnsi="Arial" w:cs="Arial"/>
          <w:bCs/>
          <w:sz w:val="24"/>
          <w:szCs w:val="24"/>
        </w:rPr>
        <w:t>ser ampliado para atender novas distribuidoras de energia espalhadas no Brasil com suas tarifas únicas.</w:t>
      </w:r>
    </w:p>
    <w:p w14:paraId="33242F76" w14:textId="6A601F08" w:rsidR="0079672A" w:rsidRPr="00C233DC" w:rsidRDefault="0079672A" w:rsidP="0079672A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934447">
        <w:rPr>
          <w:rFonts w:ascii="Arial" w:eastAsiaTheme="majorEastAsia" w:hAnsi="Arial" w:cs="Arial"/>
          <w:b/>
          <w:bCs/>
          <w:sz w:val="24"/>
          <w:szCs w:val="24"/>
        </w:rPr>
        <w:t>RNR0</w:t>
      </w:r>
      <w:r>
        <w:rPr>
          <w:rFonts w:ascii="Arial" w:eastAsiaTheme="majorEastAsia" w:hAnsi="Arial" w:cs="Arial"/>
          <w:b/>
          <w:bCs/>
          <w:sz w:val="24"/>
          <w:szCs w:val="24"/>
        </w:rPr>
        <w:t xml:space="preserve">3 </w:t>
      </w:r>
      <w:r>
        <w:rPr>
          <w:rFonts w:ascii="Arial" w:eastAsiaTheme="majorEastAsia" w:hAnsi="Arial" w:cs="Arial"/>
          <w:bCs/>
          <w:sz w:val="24"/>
          <w:szCs w:val="24"/>
        </w:rPr>
        <w:t>–</w:t>
      </w:r>
      <w:r w:rsidRPr="00C233DC">
        <w:rPr>
          <w:rFonts w:ascii="Arial" w:eastAsiaTheme="majorEastAsia" w:hAnsi="Arial" w:cs="Arial"/>
          <w:bCs/>
          <w:sz w:val="24"/>
          <w:szCs w:val="24"/>
        </w:rPr>
        <w:t xml:space="preserve"> </w:t>
      </w:r>
      <w:r>
        <w:rPr>
          <w:rFonts w:ascii="Arial" w:eastAsiaTheme="majorEastAsia" w:hAnsi="Arial" w:cs="Arial"/>
          <w:bCs/>
          <w:sz w:val="24"/>
          <w:szCs w:val="24"/>
        </w:rPr>
        <w:t>O aplicativo terá</w:t>
      </w:r>
      <w:r w:rsidRPr="0079672A">
        <w:rPr>
          <w:rFonts w:ascii="Arial" w:eastAsiaTheme="majorEastAsia" w:hAnsi="Arial" w:cs="Arial"/>
          <w:bCs/>
          <w:sz w:val="24"/>
          <w:szCs w:val="24"/>
        </w:rPr>
        <w:t xml:space="preserve"> uma boa performance, </w:t>
      </w:r>
      <w:r>
        <w:rPr>
          <w:rFonts w:ascii="Arial" w:eastAsiaTheme="majorEastAsia" w:hAnsi="Arial" w:cs="Arial"/>
          <w:bCs/>
          <w:sz w:val="24"/>
          <w:szCs w:val="24"/>
        </w:rPr>
        <w:t xml:space="preserve">onde irá funcionar </w:t>
      </w:r>
      <w:r w:rsidRPr="0079672A">
        <w:rPr>
          <w:rFonts w:ascii="Arial" w:eastAsiaTheme="majorEastAsia" w:hAnsi="Arial" w:cs="Arial"/>
          <w:bCs/>
          <w:sz w:val="24"/>
          <w:szCs w:val="24"/>
        </w:rPr>
        <w:t>sem travamentos ou lentidão, garantindo uma experiência de uso agradável e eficiente.</w:t>
      </w:r>
    </w:p>
    <w:p w14:paraId="6FFF6074" w14:textId="77777777" w:rsidR="0079672A" w:rsidRPr="00C233DC" w:rsidRDefault="0079672A" w:rsidP="0064000A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</w:p>
    <w:p w14:paraId="6E1831B3" w14:textId="77777777" w:rsidR="005C2145" w:rsidRDefault="005C2145" w:rsidP="0064000A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B6E4039" w14:textId="77777777" w:rsidR="0064000A" w:rsidRDefault="0064000A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8" w:name="_Toc14160047"/>
      <w:r w:rsidRPr="2B9626B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PREMISSAS</w:t>
      </w:r>
      <w:bookmarkEnd w:id="8"/>
    </w:p>
    <w:p w14:paraId="54E11D2A" w14:textId="77777777" w:rsidR="0090731E" w:rsidRPr="0090731E" w:rsidRDefault="0090731E" w:rsidP="0090731E">
      <w:pPr>
        <w:rPr>
          <w:lang w:val="en-US"/>
        </w:rPr>
      </w:pPr>
    </w:p>
    <w:p w14:paraId="6B1F59E7" w14:textId="77777777" w:rsidR="0064000A" w:rsidRDefault="0090731E" w:rsidP="0064000A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será desenvolvido em ambiente escolar e fora dele</w:t>
      </w:r>
      <w:r w:rsidR="0064000A" w:rsidRPr="0064000A">
        <w:rPr>
          <w:rFonts w:ascii="Arial" w:hAnsi="Arial" w:cs="Arial"/>
          <w:sz w:val="24"/>
          <w:szCs w:val="24"/>
        </w:rPr>
        <w:t>;</w:t>
      </w:r>
    </w:p>
    <w:p w14:paraId="456D6C7F" w14:textId="77777777" w:rsidR="0090731E" w:rsidRPr="0064000A" w:rsidRDefault="0090731E" w:rsidP="0090731E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será desenvolvido exclusivamente para Android</w:t>
      </w:r>
      <w:r w:rsidRPr="0064000A">
        <w:rPr>
          <w:rFonts w:ascii="Arial" w:hAnsi="Arial" w:cs="Arial"/>
          <w:sz w:val="24"/>
          <w:szCs w:val="24"/>
        </w:rPr>
        <w:t>;</w:t>
      </w:r>
    </w:p>
    <w:p w14:paraId="0E6E1302" w14:textId="04936CBF" w:rsidR="0090731E" w:rsidRPr="0064000A" w:rsidRDefault="0090731E" w:rsidP="0090731E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projeto terá um banco de dados Relacional</w:t>
      </w:r>
      <w:r w:rsidRPr="0064000A">
        <w:rPr>
          <w:rFonts w:ascii="Arial" w:hAnsi="Arial" w:cs="Arial"/>
          <w:sz w:val="24"/>
          <w:szCs w:val="24"/>
        </w:rPr>
        <w:t>;</w:t>
      </w:r>
    </w:p>
    <w:p w14:paraId="2A9D0103" w14:textId="77777777" w:rsidR="0090731E" w:rsidRDefault="0090731E" w:rsidP="0064000A">
      <w:pPr>
        <w:pStyle w:val="PargrafodaLista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escola disponibilizara o Arduino para desenvolvimento do projeto.</w:t>
      </w:r>
    </w:p>
    <w:p w14:paraId="31126E5D" w14:textId="77777777" w:rsidR="0090731E" w:rsidRPr="0064000A" w:rsidRDefault="0090731E" w:rsidP="0090731E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E403A5" w14:textId="77777777" w:rsidR="0064000A" w:rsidRPr="0064000A" w:rsidRDefault="0064000A" w:rsidP="0090731E">
      <w:pPr>
        <w:ind w:left="357"/>
      </w:pPr>
    </w:p>
    <w:p w14:paraId="62431CDC" w14:textId="77777777" w:rsidR="0064000A" w:rsidRPr="0090159B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br w:type="page"/>
      </w:r>
    </w:p>
    <w:p w14:paraId="66284130" w14:textId="77777777" w:rsidR="0064000A" w:rsidRDefault="0064000A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9" w:name="_Toc14160048"/>
      <w:r w:rsidRPr="2B9626B9">
        <w:rPr>
          <w:rFonts w:ascii="Arial" w:hAnsi="Arial" w:cs="Arial"/>
          <w:color w:val="auto"/>
          <w:sz w:val="24"/>
          <w:szCs w:val="24"/>
          <w:lang w:val="en-US"/>
        </w:rPr>
        <w:lastRenderedPageBreak/>
        <w:t>RESTRIÇÕES</w:t>
      </w:r>
      <w:bookmarkEnd w:id="9"/>
    </w:p>
    <w:p w14:paraId="49E398E2" w14:textId="77777777" w:rsidR="0090731E" w:rsidRPr="0090731E" w:rsidRDefault="0090731E" w:rsidP="0090731E">
      <w:pPr>
        <w:rPr>
          <w:lang w:val="en-US"/>
        </w:rPr>
      </w:pPr>
    </w:p>
    <w:p w14:paraId="0C5C5239" w14:textId="7F8F39CE" w:rsidR="0064000A" w:rsidRPr="0064000A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equipe somente desenvolvera soluções usando </w:t>
      </w:r>
      <w:r w:rsidR="004F2D16">
        <w:rPr>
          <w:rFonts w:ascii="Arial" w:hAnsi="Arial" w:cs="Arial"/>
          <w:sz w:val="24"/>
          <w:szCs w:val="24"/>
        </w:rPr>
        <w:t>as linguagens</w:t>
      </w:r>
      <w:r>
        <w:rPr>
          <w:rFonts w:ascii="Arial" w:hAnsi="Arial" w:cs="Arial"/>
          <w:sz w:val="24"/>
          <w:szCs w:val="24"/>
        </w:rPr>
        <w:t xml:space="preserve"> C# e Java</w:t>
      </w:r>
      <w:r w:rsidR="0064000A" w:rsidRPr="0064000A">
        <w:rPr>
          <w:rFonts w:ascii="Arial" w:hAnsi="Arial" w:cs="Arial"/>
          <w:sz w:val="24"/>
          <w:szCs w:val="24"/>
        </w:rPr>
        <w:t>;</w:t>
      </w:r>
    </w:p>
    <w:p w14:paraId="7832232D" w14:textId="00BB8193" w:rsidR="0064000A" w:rsidRDefault="6E8E694B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Orçamento máximo do projeto será de R$ 100,00 para compra de acessórios.</w:t>
      </w:r>
      <w:r w:rsidR="00C706FC" w:rsidRPr="65F95810">
        <w:rPr>
          <w:rFonts w:ascii="Arial" w:hAnsi="Arial" w:cs="Arial"/>
          <w:sz w:val="24"/>
          <w:szCs w:val="24"/>
        </w:rPr>
        <w:t>;</w:t>
      </w:r>
    </w:p>
    <w:p w14:paraId="42B2D422" w14:textId="77777777" w:rsidR="00C706FC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integrante Joseph e Bruna não podem desenvolver o projeto aos sábados;</w:t>
      </w:r>
    </w:p>
    <w:p w14:paraId="57C61E5A" w14:textId="77777777" w:rsidR="00C706FC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Todos os integrantes com exceção da Bruna não podem desenvolver durante a semana antes do horário do curso;</w:t>
      </w:r>
    </w:p>
    <w:p w14:paraId="5BBA7205" w14:textId="77777777" w:rsidR="00C706FC" w:rsidRPr="0064000A" w:rsidRDefault="00C706FC" w:rsidP="0064000A">
      <w:pPr>
        <w:pStyle w:val="PargrafodaLista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serão pagas licenças para uso de Software.</w:t>
      </w:r>
    </w:p>
    <w:p w14:paraId="16287F21" w14:textId="77777777" w:rsidR="0064000A" w:rsidRPr="0064000A" w:rsidRDefault="0064000A" w:rsidP="0064000A"/>
    <w:p w14:paraId="5BE93A62" w14:textId="77777777" w:rsidR="00E54726" w:rsidRDefault="00E54726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9FAF8D2" w14:textId="114A81E2" w:rsidR="265B75A4" w:rsidRDefault="265B75A4" w:rsidP="02639F92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0" w:name="_Toc14160049"/>
      <w:r w:rsidRPr="02639F92">
        <w:rPr>
          <w:rFonts w:ascii="Arial" w:hAnsi="Arial" w:cs="Arial"/>
          <w:color w:val="auto"/>
          <w:sz w:val="24"/>
          <w:szCs w:val="24"/>
        </w:rPr>
        <w:lastRenderedPageBreak/>
        <w:t>ANÁLISE DE RISCOS DE UM PROJETO</w:t>
      </w:r>
      <w:bookmarkEnd w:id="10"/>
    </w:p>
    <w:p w14:paraId="49C15079" w14:textId="00A83FD8" w:rsidR="3FF71BF9" w:rsidRDefault="3FF71BF9" w:rsidP="02639F92">
      <w:pPr>
        <w:spacing w:line="360" w:lineRule="auto"/>
        <w:jc w:val="both"/>
      </w:pPr>
    </w:p>
    <w:tbl>
      <w:tblPr>
        <w:tblW w:w="877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5"/>
        <w:gridCol w:w="762"/>
        <w:gridCol w:w="2854"/>
        <w:gridCol w:w="1154"/>
        <w:gridCol w:w="1655"/>
        <w:gridCol w:w="827"/>
      </w:tblGrid>
      <w:tr w:rsidR="004378AA" w:rsidRPr="004378AA" w14:paraId="4999B56E" w14:textId="77777777" w:rsidTr="004378AA">
        <w:trPr>
          <w:trHeight w:val="367"/>
        </w:trPr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3A3F960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Categorias</w:t>
            </w:r>
          </w:p>
        </w:tc>
        <w:tc>
          <w:tcPr>
            <w:tcW w:w="7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346BC664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Id</w:t>
            </w:r>
          </w:p>
        </w:tc>
        <w:tc>
          <w:tcPr>
            <w:tcW w:w="28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25A6AC1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Ameaça</w:t>
            </w:r>
          </w:p>
        </w:tc>
        <w:tc>
          <w:tcPr>
            <w:tcW w:w="11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0625C0C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Impacto</w:t>
            </w:r>
          </w:p>
        </w:tc>
        <w:tc>
          <w:tcPr>
            <w:tcW w:w="16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71628AB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Probabilidade</w:t>
            </w:r>
          </w:p>
        </w:tc>
        <w:tc>
          <w:tcPr>
            <w:tcW w:w="8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6C71175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Risco</w:t>
            </w:r>
          </w:p>
        </w:tc>
      </w:tr>
      <w:tr w:rsidR="004378AA" w:rsidRPr="004378AA" w14:paraId="4118E4CD" w14:textId="77777777" w:rsidTr="004378AA">
        <w:trPr>
          <w:trHeight w:val="350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D21FC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Computador</w:t>
            </w: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A78A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26FB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Falta de energia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46DF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A5B58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DEF98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4378AA" w:rsidRPr="004378AA" w14:paraId="20045504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0E5E11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BAAF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A71B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Problema no hardware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944D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7B6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42AD6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4378AA" w:rsidRPr="004378AA" w14:paraId="77BA2FE4" w14:textId="77777777" w:rsidTr="004378AA">
        <w:trPr>
          <w:trHeight w:val="367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3E3E30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4991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1150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Falta de internet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00D4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91F2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1CD8E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</w:tr>
      <w:tr w:rsidR="004378AA" w:rsidRPr="004378AA" w14:paraId="0D647250" w14:textId="77777777" w:rsidTr="004378AA">
        <w:trPr>
          <w:trHeight w:val="350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CC487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Aulas</w:t>
            </w: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418C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667B3" w14:textId="7D2629C4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Ausência de integrantes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511B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5BBE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374525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15</w:t>
            </w:r>
          </w:p>
        </w:tc>
      </w:tr>
      <w:tr w:rsidR="004378AA" w:rsidRPr="004378AA" w14:paraId="156F4C64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8220AE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A73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7304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Eventos do Senai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340E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E7B9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D94D1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</w:tr>
      <w:tr w:rsidR="004378AA" w:rsidRPr="004378AA" w14:paraId="2E60E148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D2547E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608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322E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Ausência de professores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FE25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5AAA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11BBD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</w:tr>
      <w:tr w:rsidR="004378AA" w:rsidRPr="004378AA" w14:paraId="4EB5BCEB" w14:textId="77777777" w:rsidTr="004378AA">
        <w:trPr>
          <w:trHeight w:val="367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AF5262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8618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24F68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Atraso dos integrantes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D410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50B0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63EE3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378AA" w:rsidRPr="004378AA" w14:paraId="0B989C4D" w14:textId="77777777" w:rsidTr="004378AA">
        <w:trPr>
          <w:trHeight w:val="350"/>
        </w:trPr>
        <w:tc>
          <w:tcPr>
            <w:tcW w:w="15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1D6B8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Apresentação</w:t>
            </w: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2D09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13AF" w14:textId="6316E6FC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Ausência de integran</w:t>
            </w: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t</w:t>
            </w: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es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510D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2FF8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E1196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378AA" w:rsidRPr="004378AA" w14:paraId="52DD4A63" w14:textId="77777777" w:rsidTr="004378AA">
        <w:trPr>
          <w:trHeight w:val="350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B0F090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9C62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40AD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Falha no software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145F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6808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FDACD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378AA" w:rsidRPr="004378AA" w14:paraId="5D8E91F9" w14:textId="77777777" w:rsidTr="004378AA">
        <w:trPr>
          <w:trHeight w:val="367"/>
        </w:trPr>
        <w:tc>
          <w:tcPr>
            <w:tcW w:w="15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7BA956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7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BF4E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28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EFF4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Falha no projetor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4644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863B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4754D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</w:tbl>
    <w:p w14:paraId="27848CDA" w14:textId="77777777" w:rsidR="004378AA" w:rsidRDefault="004378AA" w:rsidP="02639F92">
      <w:pPr>
        <w:spacing w:line="360" w:lineRule="auto"/>
        <w:jc w:val="both"/>
      </w:pPr>
    </w:p>
    <w:p w14:paraId="250A769D" w14:textId="77777777" w:rsidR="0064000A" w:rsidRDefault="265B75A4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1" w:name="_Toc14160050"/>
      <w:r w:rsidRPr="02639F92">
        <w:rPr>
          <w:rFonts w:ascii="Arial" w:hAnsi="Arial" w:cs="Arial"/>
          <w:color w:val="auto"/>
          <w:sz w:val="24"/>
          <w:szCs w:val="24"/>
        </w:rPr>
        <w:t>Nível e Planos de Ação para os Riscos</w:t>
      </w:r>
      <w:bookmarkEnd w:id="11"/>
      <w:r w:rsidRPr="02639F92">
        <w:rPr>
          <w:rFonts w:ascii="Arial" w:hAnsi="Arial" w:cs="Arial"/>
          <w:color w:val="auto"/>
          <w:sz w:val="24"/>
          <w:szCs w:val="24"/>
        </w:rPr>
        <w:t xml:space="preserve"> 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60"/>
        <w:gridCol w:w="3216"/>
        <w:gridCol w:w="1590"/>
        <w:gridCol w:w="282"/>
        <w:gridCol w:w="3219"/>
      </w:tblGrid>
      <w:tr w:rsidR="004378AA" w:rsidRPr="004378AA" w14:paraId="7A638098" w14:textId="77777777" w:rsidTr="004378AA">
        <w:trPr>
          <w:trHeight w:val="315"/>
        </w:trPr>
        <w:tc>
          <w:tcPr>
            <w:tcW w:w="2096" w:type="pct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2C4B7B"/>
            <w:noWrap/>
            <w:vAlign w:val="center"/>
            <w:hideMark/>
          </w:tcPr>
          <w:p w14:paraId="6126DBF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Impacto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1623B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</w:p>
        </w:tc>
        <w:tc>
          <w:tcPr>
            <w:tcW w:w="1997" w:type="pct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2C4B7B"/>
            <w:noWrap/>
            <w:vAlign w:val="center"/>
            <w:hideMark/>
          </w:tcPr>
          <w:p w14:paraId="3DB2408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FFFFFF"/>
                <w:lang w:eastAsia="pt-BR"/>
              </w:rPr>
              <w:t>Probabilidade</w:t>
            </w:r>
          </w:p>
        </w:tc>
      </w:tr>
      <w:tr w:rsidR="004378AA" w:rsidRPr="004378AA" w14:paraId="45B480F8" w14:textId="77777777" w:rsidTr="004378AA">
        <w:trPr>
          <w:trHeight w:val="300"/>
        </w:trPr>
        <w:tc>
          <w:tcPr>
            <w:tcW w:w="2096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8EBF3"/>
            <w:noWrap/>
            <w:vAlign w:val="center"/>
            <w:hideMark/>
          </w:tcPr>
          <w:p w14:paraId="56492E78" w14:textId="2F28829A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Nível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8971F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997" w:type="pct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E8EBF3"/>
            <w:noWrap/>
            <w:vAlign w:val="center"/>
            <w:hideMark/>
          </w:tcPr>
          <w:p w14:paraId="231A5ED3" w14:textId="739BBB03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Nível</w:t>
            </w:r>
          </w:p>
        </w:tc>
      </w:tr>
      <w:tr w:rsidR="004378AA" w:rsidRPr="004378AA" w14:paraId="0CC325B3" w14:textId="77777777" w:rsidTr="004378AA">
        <w:trPr>
          <w:trHeight w:val="300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48C6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4B0AE1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Crítico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D542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2EE2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383E84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Altamente provável</w:t>
            </w:r>
          </w:p>
        </w:tc>
      </w:tr>
      <w:tr w:rsidR="004378AA" w:rsidRPr="004378AA" w14:paraId="7568E235" w14:textId="77777777" w:rsidTr="004378AA">
        <w:trPr>
          <w:trHeight w:val="315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EC0A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311553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Sério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BD4E4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2EA1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0B8E9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Muito provável</w:t>
            </w:r>
          </w:p>
        </w:tc>
      </w:tr>
      <w:tr w:rsidR="004378AA" w:rsidRPr="004378AA" w14:paraId="6D9FF174" w14:textId="77777777" w:rsidTr="004378AA">
        <w:trPr>
          <w:trHeight w:val="300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AF86C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D93A1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Moderado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6BC6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B346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7B5CB2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Provável</w:t>
            </w:r>
          </w:p>
        </w:tc>
      </w:tr>
      <w:tr w:rsidR="004378AA" w:rsidRPr="004378AA" w14:paraId="635D04AE" w14:textId="77777777" w:rsidTr="004378AA">
        <w:trPr>
          <w:trHeight w:val="300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ED25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D866B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Leve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85D48" w14:textId="77777777" w:rsidR="004378AA" w:rsidRPr="004378AA" w:rsidRDefault="004378AA" w:rsidP="004378A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F69D9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9C89BD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Pouco provável</w:t>
            </w:r>
          </w:p>
        </w:tc>
      </w:tr>
      <w:tr w:rsidR="004378AA" w:rsidRPr="004378AA" w14:paraId="773604A0" w14:textId="77777777" w:rsidTr="004378AA">
        <w:trPr>
          <w:trHeight w:val="315"/>
        </w:trPr>
        <w:tc>
          <w:tcPr>
            <w:tcW w:w="26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96C25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8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066E40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Muito leve</w:t>
            </w:r>
          </w:p>
        </w:tc>
        <w:tc>
          <w:tcPr>
            <w:tcW w:w="9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090E7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61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3BDDE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8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17C038" w14:textId="77777777" w:rsidR="004378AA" w:rsidRPr="004378AA" w:rsidRDefault="004378AA" w:rsidP="004378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378AA">
              <w:rPr>
                <w:rFonts w:ascii="Calibri" w:eastAsia="Times New Roman" w:hAnsi="Calibri" w:cs="Calibri"/>
                <w:color w:val="000000"/>
                <w:lang w:eastAsia="pt-BR"/>
              </w:rPr>
              <w:t>Improvável</w:t>
            </w:r>
          </w:p>
        </w:tc>
      </w:tr>
    </w:tbl>
    <w:p w14:paraId="0AA35307" w14:textId="77777777" w:rsidR="004378AA" w:rsidRPr="00EA5CAE" w:rsidRDefault="004378AA" w:rsidP="02639F92"/>
    <w:tbl>
      <w:tblPr>
        <w:tblW w:w="878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78"/>
        <w:gridCol w:w="4291"/>
        <w:gridCol w:w="1178"/>
        <w:gridCol w:w="1690"/>
        <w:gridCol w:w="845"/>
      </w:tblGrid>
      <w:tr w:rsidR="002B31CF" w:rsidRPr="002B31CF" w14:paraId="4CDFD284" w14:textId="77777777" w:rsidTr="002B31CF">
        <w:trPr>
          <w:trHeight w:val="363"/>
        </w:trPr>
        <w:tc>
          <w:tcPr>
            <w:tcW w:w="7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08406371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Id</w:t>
            </w:r>
          </w:p>
        </w:tc>
        <w:tc>
          <w:tcPr>
            <w:tcW w:w="429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29339CE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Ameaça</w:t>
            </w:r>
          </w:p>
        </w:tc>
        <w:tc>
          <w:tcPr>
            <w:tcW w:w="11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3C16FBE5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Impacto</w:t>
            </w:r>
          </w:p>
        </w:tc>
        <w:tc>
          <w:tcPr>
            <w:tcW w:w="16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58CA5FF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Probabilidade</w:t>
            </w:r>
          </w:p>
        </w:tc>
        <w:tc>
          <w:tcPr>
            <w:tcW w:w="8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C4B7B"/>
            <w:noWrap/>
            <w:vAlign w:val="center"/>
            <w:hideMark/>
          </w:tcPr>
          <w:p w14:paraId="66CFCC5C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FFFFFF"/>
                <w:lang w:eastAsia="pt-BR"/>
              </w:rPr>
              <w:t>Risco</w:t>
            </w:r>
          </w:p>
        </w:tc>
      </w:tr>
      <w:tr w:rsidR="002B31CF" w:rsidRPr="002B31CF" w14:paraId="4AB70D7C" w14:textId="77777777" w:rsidTr="002B31CF">
        <w:trPr>
          <w:trHeight w:val="346"/>
        </w:trPr>
        <w:tc>
          <w:tcPr>
            <w:tcW w:w="7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BFDC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4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37D62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Ausência de integrantes (Aulas)</w:t>
            </w:r>
          </w:p>
        </w:tc>
        <w:tc>
          <w:tcPr>
            <w:tcW w:w="11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DD405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F3A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2864FE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15</w:t>
            </w:r>
          </w:p>
        </w:tc>
      </w:tr>
      <w:tr w:rsidR="002B31CF" w:rsidRPr="002B31CF" w14:paraId="33A584D6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D242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0479B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Eventos do Senai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C69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9B0E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14239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</w:tr>
      <w:tr w:rsidR="002B31CF" w:rsidRPr="002B31CF" w14:paraId="43817EB4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5D5B0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3B9DF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Ausência de professores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8072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667D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B2916B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</w:tr>
      <w:tr w:rsidR="002B31CF" w:rsidRPr="002B31CF" w14:paraId="04AED7B9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68825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1DB9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Atraso dos integrantes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21C20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DE39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E134AE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2B31CF" w:rsidRPr="002B31CF" w14:paraId="6CB7D056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685E2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B195A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Ausência de integrantes (Apresentação)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85AE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152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1C4CB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2B31CF" w:rsidRPr="002B31CF" w14:paraId="48124BEC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0547F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683A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Falha no software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5464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5FCDE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4299C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2B31CF" w:rsidRPr="002B31CF" w14:paraId="54159910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7746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95AD3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Falta de energia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2E7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95A1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721829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2B31CF" w:rsidRPr="002B31CF" w14:paraId="61FD6370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DCF2E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205C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Problema no hardware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49CFA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FC10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40B21B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2B31CF" w:rsidRPr="002B31CF" w14:paraId="01BAF434" w14:textId="77777777" w:rsidTr="002B31CF">
        <w:trPr>
          <w:trHeight w:val="346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CB147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D8B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Falha no projetor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E235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20384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BDA6F6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2B31CF" w:rsidRPr="002B31CF" w14:paraId="1044B5D1" w14:textId="77777777" w:rsidTr="002B31CF">
        <w:trPr>
          <w:trHeight w:val="363"/>
        </w:trPr>
        <w:tc>
          <w:tcPr>
            <w:tcW w:w="7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71148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429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EDF4F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Falta de internet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9B6AF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24160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62C5A2" w14:textId="77777777" w:rsidR="002B31CF" w:rsidRPr="002B31CF" w:rsidRDefault="002B31CF" w:rsidP="002B31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2B31CF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</w:tr>
    </w:tbl>
    <w:p w14:paraId="6BCF052B" w14:textId="77777777" w:rsidR="003F4A36" w:rsidRDefault="003F4A36" w:rsidP="02639F92"/>
    <w:p w14:paraId="633A6E44" w14:textId="77777777" w:rsidR="0064000A" w:rsidRDefault="0064000A" w:rsidP="0064000A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2" w:name="_Toc1416005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Planos de ação</w:t>
      </w:r>
      <w:bookmarkEnd w:id="12"/>
      <w:r w:rsidRPr="2B9626B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AE48A43" w14:textId="77777777" w:rsidR="00964D6D" w:rsidRPr="00964D6D" w:rsidRDefault="00964D6D" w:rsidP="00964D6D"/>
    <w:p w14:paraId="1ED8AB87" w14:textId="30598EA2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6C01D157" w:rsidRPr="02639F92">
        <w:rPr>
          <w:rFonts w:ascii="Arial" w:hAnsi="Arial" w:cs="Arial"/>
          <w:sz w:val="24"/>
          <w:szCs w:val="24"/>
        </w:rPr>
        <w:t>4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 xml:space="preserve">Ausência </w:t>
      </w:r>
      <w:r w:rsidR="6BA8D3A6" w:rsidRPr="02639F92">
        <w:rPr>
          <w:rFonts w:ascii="Arial" w:hAnsi="Arial" w:cs="Arial"/>
          <w:sz w:val="24"/>
          <w:szCs w:val="24"/>
        </w:rPr>
        <w:t>integrante (Aulas)</w:t>
      </w:r>
    </w:p>
    <w:p w14:paraId="57C79757" w14:textId="08C04CBE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4E09D54F" w:rsidRPr="02639F92">
        <w:rPr>
          <w:rFonts w:ascii="Arial" w:hAnsi="Arial" w:cs="Arial"/>
          <w:sz w:val="24"/>
          <w:szCs w:val="24"/>
        </w:rPr>
        <w:t>4</w:t>
      </w:r>
      <w:r w:rsidRPr="02639F92">
        <w:rPr>
          <w:rFonts w:ascii="Arial" w:hAnsi="Arial" w:cs="Arial"/>
          <w:sz w:val="24"/>
          <w:szCs w:val="24"/>
        </w:rPr>
        <w:t xml:space="preserve"> – </w:t>
      </w:r>
    </w:p>
    <w:p w14:paraId="2BD51EF0" w14:textId="77777777" w:rsidR="00964D6D" w:rsidRPr="00964D6D" w:rsidRDefault="00964D6D" w:rsidP="00964D6D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964D6D">
        <w:rPr>
          <w:rFonts w:ascii="Arial" w:hAnsi="Arial" w:cs="Arial"/>
          <w:sz w:val="24"/>
          <w:szCs w:val="24"/>
        </w:rPr>
        <w:t>Usar os dias livres como fim de semana ou feriado para recuperar as horas que foram perdidas</w:t>
      </w:r>
      <w:r>
        <w:rPr>
          <w:rFonts w:ascii="Arial" w:hAnsi="Arial" w:cs="Arial"/>
          <w:sz w:val="24"/>
          <w:szCs w:val="24"/>
        </w:rPr>
        <w:t>;</w:t>
      </w:r>
    </w:p>
    <w:p w14:paraId="14F085A9" w14:textId="77777777" w:rsidR="00964D6D" w:rsidRDefault="00964D6D" w:rsidP="00964D6D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964D6D">
        <w:rPr>
          <w:rFonts w:ascii="Arial" w:hAnsi="Arial" w:cs="Arial"/>
          <w:sz w:val="24"/>
          <w:szCs w:val="24"/>
        </w:rPr>
        <w:t>Ajustar o cronograma, de forma que não atrase o sprint</w:t>
      </w:r>
      <w:r>
        <w:rPr>
          <w:rFonts w:ascii="Arial" w:hAnsi="Arial" w:cs="Arial"/>
          <w:sz w:val="24"/>
          <w:szCs w:val="24"/>
        </w:rPr>
        <w:t>.</w:t>
      </w:r>
    </w:p>
    <w:p w14:paraId="50F40DEB" w14:textId="77777777" w:rsidR="00964D6D" w:rsidRPr="00964D6D" w:rsidRDefault="00964D6D" w:rsidP="00964D6D">
      <w:pPr>
        <w:pStyle w:val="PargrafodaLista"/>
        <w:rPr>
          <w:rFonts w:ascii="Arial" w:hAnsi="Arial" w:cs="Arial"/>
          <w:sz w:val="24"/>
          <w:szCs w:val="24"/>
        </w:rPr>
      </w:pPr>
    </w:p>
    <w:p w14:paraId="483A684C" w14:textId="5FA0C15C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2E06293B" w:rsidRPr="02639F92">
        <w:rPr>
          <w:rFonts w:ascii="Arial" w:hAnsi="Arial" w:cs="Arial"/>
          <w:sz w:val="24"/>
          <w:szCs w:val="24"/>
        </w:rPr>
        <w:t>5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Eventos do SENAI</w:t>
      </w:r>
    </w:p>
    <w:p w14:paraId="5DDF3D9A" w14:textId="0CD62C5D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522B0BE8" w:rsidRPr="02639F92">
        <w:rPr>
          <w:rFonts w:ascii="Arial" w:hAnsi="Arial" w:cs="Arial"/>
          <w:sz w:val="24"/>
          <w:szCs w:val="24"/>
        </w:rPr>
        <w:t>5</w:t>
      </w:r>
      <w:r w:rsidRPr="02639F92">
        <w:rPr>
          <w:rFonts w:ascii="Arial" w:hAnsi="Arial" w:cs="Arial"/>
          <w:sz w:val="24"/>
          <w:szCs w:val="24"/>
        </w:rPr>
        <w:t xml:space="preserve"> – </w:t>
      </w:r>
    </w:p>
    <w:p w14:paraId="3E51BACF" w14:textId="77777777" w:rsidR="00964D6D" w:rsidRPr="00964D6D" w:rsidRDefault="00964D6D" w:rsidP="00964D6D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964D6D">
        <w:rPr>
          <w:rFonts w:ascii="Arial" w:hAnsi="Arial" w:cs="Arial"/>
          <w:sz w:val="24"/>
          <w:szCs w:val="24"/>
        </w:rPr>
        <w:t>Usar os dias livres como fim de semana ou feriado para recuperar as horas que foram perdidas</w:t>
      </w:r>
      <w:r>
        <w:rPr>
          <w:rFonts w:ascii="Arial" w:hAnsi="Arial" w:cs="Arial"/>
          <w:sz w:val="24"/>
          <w:szCs w:val="24"/>
        </w:rPr>
        <w:t>;</w:t>
      </w:r>
    </w:p>
    <w:p w14:paraId="6FC9085A" w14:textId="77777777" w:rsidR="00964D6D" w:rsidRDefault="538053C6" w:rsidP="00EA5CAE">
      <w:pPr>
        <w:pStyle w:val="Pargrafoda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Ajustar o cronograma, de forma que não atrase o sprint.</w:t>
      </w:r>
    </w:p>
    <w:p w14:paraId="18D8C269" w14:textId="41959ADD" w:rsidR="02639F92" w:rsidRDefault="02639F92" w:rsidP="02639F92">
      <w:pPr>
        <w:rPr>
          <w:rFonts w:ascii="Arial" w:hAnsi="Arial" w:cs="Arial"/>
          <w:sz w:val="24"/>
          <w:szCs w:val="24"/>
        </w:rPr>
      </w:pPr>
    </w:p>
    <w:p w14:paraId="60F1D0EF" w14:textId="3C8A636A" w:rsidR="00EA5CAE" w:rsidRPr="00964D6D" w:rsidRDefault="538053C6" w:rsidP="00964D6D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555CE2A0" w:rsidRPr="02639F92">
        <w:rPr>
          <w:rFonts w:ascii="Arial" w:hAnsi="Arial" w:cs="Arial"/>
          <w:sz w:val="24"/>
          <w:szCs w:val="24"/>
        </w:rPr>
        <w:t>6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Ausência professores</w:t>
      </w:r>
    </w:p>
    <w:p w14:paraId="77A52294" w14:textId="0C1D3695" w:rsidR="00964D6D" w:rsidRP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3B72B3AE" w:rsidRPr="02639F92">
        <w:rPr>
          <w:rFonts w:ascii="Arial" w:hAnsi="Arial" w:cs="Arial"/>
          <w:sz w:val="24"/>
          <w:szCs w:val="24"/>
        </w:rPr>
        <w:t>6</w:t>
      </w:r>
      <w:r w:rsidRPr="02639F92">
        <w:rPr>
          <w:rFonts w:ascii="Arial" w:hAnsi="Arial" w:cs="Arial"/>
          <w:sz w:val="24"/>
          <w:szCs w:val="24"/>
        </w:rPr>
        <w:t xml:space="preserve"> – Estudar e aprender o que for necessário por conta própria</w:t>
      </w:r>
    </w:p>
    <w:p w14:paraId="395C08A7" w14:textId="7A6FB668" w:rsidR="65F95810" w:rsidRDefault="65F95810" w:rsidP="65F95810">
      <w:pPr>
        <w:rPr>
          <w:rFonts w:ascii="Arial" w:hAnsi="Arial" w:cs="Arial"/>
          <w:sz w:val="24"/>
          <w:szCs w:val="24"/>
        </w:rPr>
      </w:pPr>
    </w:p>
    <w:p w14:paraId="29DCF98F" w14:textId="7CD65404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06</w:t>
      </w:r>
      <w:r w:rsidR="0E3C7A03" w:rsidRPr="02639F92">
        <w:rPr>
          <w:rFonts w:ascii="Arial" w:hAnsi="Arial" w:cs="Arial"/>
          <w:sz w:val="24"/>
          <w:szCs w:val="24"/>
        </w:rPr>
        <w:t>7</w:t>
      </w:r>
      <w:r w:rsidRPr="02639F92">
        <w:rPr>
          <w:rFonts w:ascii="Arial" w:hAnsi="Arial" w:cs="Arial"/>
          <w:sz w:val="24"/>
          <w:szCs w:val="24"/>
        </w:rPr>
        <w:t xml:space="preserve">- </w:t>
      </w:r>
      <w:r w:rsidR="1FD1D353" w:rsidRPr="02639F92">
        <w:rPr>
          <w:rFonts w:ascii="Arial" w:hAnsi="Arial" w:cs="Arial"/>
          <w:sz w:val="24"/>
          <w:szCs w:val="24"/>
        </w:rPr>
        <w:t>Atraso dos integrantes</w:t>
      </w:r>
    </w:p>
    <w:p w14:paraId="1A55A057" w14:textId="0000E66F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7D4CD230" w:rsidRPr="02639F92">
        <w:rPr>
          <w:rFonts w:ascii="Arial" w:hAnsi="Arial" w:cs="Arial"/>
          <w:sz w:val="24"/>
          <w:szCs w:val="24"/>
        </w:rPr>
        <w:t>7</w:t>
      </w:r>
      <w:r w:rsidRPr="02639F92">
        <w:rPr>
          <w:rFonts w:ascii="Arial" w:hAnsi="Arial" w:cs="Arial"/>
          <w:sz w:val="24"/>
          <w:szCs w:val="24"/>
        </w:rPr>
        <w:t xml:space="preserve"> - Ajustar o cronograma, de forma que não atrase o sprint.</w:t>
      </w:r>
    </w:p>
    <w:p w14:paraId="007DCDA8" w14:textId="77777777" w:rsidR="00964D6D" w:rsidRPr="00EA5CAE" w:rsidRDefault="00964D6D" w:rsidP="00EA5CAE">
      <w:pPr>
        <w:rPr>
          <w:rFonts w:ascii="Arial" w:hAnsi="Arial" w:cs="Arial"/>
          <w:sz w:val="24"/>
          <w:szCs w:val="24"/>
        </w:rPr>
      </w:pPr>
    </w:p>
    <w:p w14:paraId="5E260DFE" w14:textId="5070DD76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1B880194" w:rsidRPr="02639F92">
        <w:rPr>
          <w:rFonts w:ascii="Arial" w:hAnsi="Arial" w:cs="Arial"/>
          <w:sz w:val="24"/>
          <w:szCs w:val="24"/>
        </w:rPr>
        <w:t>8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Ausência dos integrantes</w:t>
      </w:r>
      <w:r w:rsidR="47BFA3F4" w:rsidRPr="02639F92">
        <w:rPr>
          <w:rFonts w:ascii="Arial" w:hAnsi="Arial" w:cs="Arial"/>
          <w:sz w:val="24"/>
          <w:szCs w:val="24"/>
        </w:rPr>
        <w:t xml:space="preserve"> </w:t>
      </w:r>
      <w:r w:rsidR="4767D081" w:rsidRPr="02639F92">
        <w:rPr>
          <w:rFonts w:ascii="Arial" w:hAnsi="Arial" w:cs="Arial"/>
          <w:sz w:val="24"/>
          <w:szCs w:val="24"/>
        </w:rPr>
        <w:t>(Apresentação)</w:t>
      </w:r>
    </w:p>
    <w:p w14:paraId="0185F475" w14:textId="5FF607BD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2CE378D1" w:rsidRPr="02639F92">
        <w:rPr>
          <w:rFonts w:ascii="Arial" w:hAnsi="Arial" w:cs="Arial"/>
          <w:sz w:val="24"/>
          <w:szCs w:val="24"/>
        </w:rPr>
        <w:t>8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233F9022" w:rsidRPr="02639F92">
        <w:rPr>
          <w:rFonts w:ascii="Arial" w:hAnsi="Arial" w:cs="Arial"/>
          <w:sz w:val="24"/>
          <w:szCs w:val="24"/>
        </w:rPr>
        <w:t xml:space="preserve">Toda a equipe irá treinas dias antes da apresentação todos as partes apresentadas para que no dia caso haja alguma ausência os membros da </w:t>
      </w:r>
      <w:r w:rsidR="00840D7F">
        <w:rPr>
          <w:rFonts w:ascii="Arial" w:hAnsi="Arial" w:cs="Arial"/>
          <w:sz w:val="24"/>
          <w:szCs w:val="24"/>
        </w:rPr>
        <w:t>equipe</w:t>
      </w:r>
      <w:r w:rsidR="233F9022" w:rsidRPr="02639F92">
        <w:rPr>
          <w:rFonts w:ascii="Arial" w:hAnsi="Arial" w:cs="Arial"/>
          <w:sz w:val="24"/>
          <w:szCs w:val="24"/>
        </w:rPr>
        <w:t xml:space="preserve"> possam suprir a falta.</w:t>
      </w:r>
    </w:p>
    <w:p w14:paraId="184A2E4A" w14:textId="2E7EA24F" w:rsidR="02639F92" w:rsidRDefault="02639F92" w:rsidP="02639F92">
      <w:pPr>
        <w:rPr>
          <w:rFonts w:ascii="Arial" w:hAnsi="Arial" w:cs="Arial"/>
          <w:sz w:val="24"/>
          <w:szCs w:val="24"/>
        </w:rPr>
      </w:pPr>
    </w:p>
    <w:p w14:paraId="3D3DE244" w14:textId="17689C4D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 xml:space="preserve">RISCO </w:t>
      </w:r>
      <w:r w:rsidR="32FAE74C" w:rsidRPr="02639F92">
        <w:rPr>
          <w:rFonts w:ascii="Arial" w:hAnsi="Arial" w:cs="Arial"/>
          <w:sz w:val="24"/>
          <w:szCs w:val="24"/>
        </w:rPr>
        <w:t>09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Falha no sof</w:t>
      </w:r>
      <w:r w:rsidRPr="02639F92">
        <w:rPr>
          <w:rFonts w:ascii="Arial" w:hAnsi="Arial" w:cs="Arial"/>
          <w:sz w:val="24"/>
          <w:szCs w:val="24"/>
        </w:rPr>
        <w:t>t</w:t>
      </w:r>
      <w:r w:rsidR="1FD1D353" w:rsidRPr="02639F92">
        <w:rPr>
          <w:rFonts w:ascii="Arial" w:hAnsi="Arial" w:cs="Arial"/>
          <w:sz w:val="24"/>
          <w:szCs w:val="24"/>
        </w:rPr>
        <w:t>ware</w:t>
      </w:r>
    </w:p>
    <w:p w14:paraId="555752FE" w14:textId="0159F40E" w:rsidR="00964D6D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 xml:space="preserve">PLANO </w:t>
      </w:r>
      <w:r w:rsidR="2CEAF4C7" w:rsidRPr="02639F92">
        <w:rPr>
          <w:rFonts w:ascii="Arial" w:hAnsi="Arial" w:cs="Arial"/>
          <w:sz w:val="24"/>
          <w:szCs w:val="24"/>
        </w:rPr>
        <w:t>09</w:t>
      </w:r>
      <w:r w:rsidR="0994A5EE" w:rsidRPr="02639F92">
        <w:rPr>
          <w:rFonts w:ascii="Arial" w:hAnsi="Arial" w:cs="Arial"/>
          <w:sz w:val="24"/>
          <w:szCs w:val="24"/>
        </w:rPr>
        <w:t xml:space="preserve"> - </w:t>
      </w:r>
      <w:r w:rsidR="6EF218F1" w:rsidRPr="02639F92">
        <w:rPr>
          <w:rFonts w:ascii="Arial" w:hAnsi="Arial" w:cs="Arial"/>
          <w:sz w:val="24"/>
          <w:szCs w:val="24"/>
        </w:rPr>
        <w:t>Instalar o aplicativo em vários dispositivos como forma d</w:t>
      </w:r>
      <w:r w:rsidR="4FE3A146" w:rsidRPr="02639F92">
        <w:rPr>
          <w:rFonts w:ascii="Arial" w:hAnsi="Arial" w:cs="Arial"/>
          <w:sz w:val="24"/>
          <w:szCs w:val="24"/>
        </w:rPr>
        <w:t>e backup caso algum aparelho venha dar problema</w:t>
      </w:r>
    </w:p>
    <w:p w14:paraId="3DD355C9" w14:textId="77777777" w:rsidR="00964D6D" w:rsidRPr="00EA5CAE" w:rsidRDefault="00964D6D" w:rsidP="00EA5CAE">
      <w:pPr>
        <w:rPr>
          <w:rFonts w:ascii="Arial" w:hAnsi="Arial" w:cs="Arial"/>
          <w:sz w:val="24"/>
          <w:szCs w:val="24"/>
        </w:rPr>
      </w:pPr>
    </w:p>
    <w:p w14:paraId="3539E0D1" w14:textId="674E8870" w:rsidR="00EA5CAE" w:rsidRDefault="00964D6D" w:rsidP="00EA5CAE">
      <w:p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RISCO 0</w:t>
      </w:r>
      <w:r w:rsidR="469978B8" w:rsidRPr="65F95810">
        <w:rPr>
          <w:rFonts w:ascii="Arial" w:hAnsi="Arial" w:cs="Arial"/>
          <w:sz w:val="24"/>
          <w:szCs w:val="24"/>
        </w:rPr>
        <w:t>1</w:t>
      </w:r>
      <w:r w:rsidRPr="65F95810">
        <w:rPr>
          <w:rFonts w:ascii="Arial" w:hAnsi="Arial" w:cs="Arial"/>
          <w:sz w:val="24"/>
          <w:szCs w:val="24"/>
        </w:rPr>
        <w:t xml:space="preserve"> - </w:t>
      </w:r>
      <w:r w:rsidR="00EA5CAE" w:rsidRPr="65F95810">
        <w:rPr>
          <w:rFonts w:ascii="Arial" w:hAnsi="Arial" w:cs="Arial"/>
          <w:sz w:val="24"/>
          <w:szCs w:val="24"/>
        </w:rPr>
        <w:t>Falta de energia</w:t>
      </w:r>
    </w:p>
    <w:p w14:paraId="05B99161" w14:textId="173D95EC" w:rsidR="6494579A" w:rsidRDefault="6494579A" w:rsidP="65F95810">
      <w:pPr>
        <w:rPr>
          <w:rFonts w:ascii="Arial" w:eastAsia="Arial" w:hAnsi="Arial" w:cs="Arial"/>
          <w:sz w:val="24"/>
          <w:szCs w:val="24"/>
        </w:rPr>
      </w:pPr>
      <w:r w:rsidRPr="65F95810">
        <w:rPr>
          <w:rFonts w:ascii="Arial" w:eastAsia="Arial" w:hAnsi="Arial" w:cs="Arial"/>
          <w:sz w:val="24"/>
          <w:szCs w:val="24"/>
        </w:rPr>
        <w:lastRenderedPageBreak/>
        <w:t>PLANO 01 – Aguardar 15 minutos</w:t>
      </w:r>
      <w:r w:rsidR="01726C40" w:rsidRPr="65F95810">
        <w:rPr>
          <w:rFonts w:ascii="Arial" w:eastAsia="Arial" w:hAnsi="Arial" w:cs="Arial"/>
          <w:sz w:val="24"/>
          <w:szCs w:val="24"/>
        </w:rPr>
        <w:t>, se a energia não voltar, os integrantes irão suas residências contin</w:t>
      </w:r>
      <w:r w:rsidR="60C4DED8" w:rsidRPr="65F95810">
        <w:rPr>
          <w:rFonts w:ascii="Arial" w:eastAsia="Arial" w:hAnsi="Arial" w:cs="Arial"/>
          <w:sz w:val="24"/>
          <w:szCs w:val="24"/>
        </w:rPr>
        <w:t>u</w:t>
      </w:r>
      <w:r w:rsidR="01726C40" w:rsidRPr="65F95810">
        <w:rPr>
          <w:rFonts w:ascii="Arial" w:eastAsia="Arial" w:hAnsi="Arial" w:cs="Arial"/>
          <w:sz w:val="24"/>
          <w:szCs w:val="24"/>
        </w:rPr>
        <w:t>ar desenvolvendo projeto.</w:t>
      </w:r>
    </w:p>
    <w:p w14:paraId="1A81F0B1" w14:textId="77777777" w:rsidR="00964D6D" w:rsidRPr="00EA5CAE" w:rsidRDefault="00964D6D" w:rsidP="00EA5CAE">
      <w:pPr>
        <w:rPr>
          <w:rFonts w:ascii="Arial" w:hAnsi="Arial" w:cs="Arial"/>
          <w:sz w:val="24"/>
          <w:szCs w:val="24"/>
        </w:rPr>
      </w:pPr>
    </w:p>
    <w:p w14:paraId="098B7DC1" w14:textId="6C97033F" w:rsidR="00EA5CAE" w:rsidRDefault="538053C6" w:rsidP="00EA5CAE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66870DA2" w:rsidRPr="02639F92">
        <w:rPr>
          <w:rFonts w:ascii="Arial" w:hAnsi="Arial" w:cs="Arial"/>
          <w:sz w:val="24"/>
          <w:szCs w:val="24"/>
        </w:rPr>
        <w:t>2</w:t>
      </w:r>
      <w:r w:rsidRPr="02639F92">
        <w:rPr>
          <w:rFonts w:ascii="Arial" w:hAnsi="Arial" w:cs="Arial"/>
          <w:sz w:val="24"/>
          <w:szCs w:val="24"/>
        </w:rPr>
        <w:t xml:space="preserve"> - </w:t>
      </w:r>
      <w:r w:rsidR="1FD1D353" w:rsidRPr="02639F92">
        <w:rPr>
          <w:rFonts w:ascii="Arial" w:hAnsi="Arial" w:cs="Arial"/>
          <w:sz w:val="24"/>
          <w:szCs w:val="24"/>
        </w:rPr>
        <w:t>Problema no Hardware</w:t>
      </w:r>
    </w:p>
    <w:p w14:paraId="2B0E67AE" w14:textId="250BEFE2" w:rsidR="00964D6D" w:rsidRPr="00EA5CAE" w:rsidRDefault="2D039C9C" w:rsidP="65F95810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544D9683" w:rsidRPr="02639F92">
        <w:rPr>
          <w:rFonts w:ascii="Arial" w:hAnsi="Arial" w:cs="Arial"/>
          <w:sz w:val="24"/>
          <w:szCs w:val="24"/>
        </w:rPr>
        <w:t>2</w:t>
      </w:r>
      <w:r w:rsidRPr="02639F92">
        <w:rPr>
          <w:rFonts w:ascii="Arial" w:hAnsi="Arial" w:cs="Arial"/>
          <w:sz w:val="24"/>
          <w:szCs w:val="24"/>
        </w:rPr>
        <w:t xml:space="preserve"> - </w:t>
      </w:r>
    </w:p>
    <w:p w14:paraId="717AAFBA" w14:textId="26630B81" w:rsidR="00964D6D" w:rsidRPr="00EA5CAE" w:rsidRDefault="6C0CA598" w:rsidP="65F95810">
      <w:pPr>
        <w:pStyle w:val="PargrafodaLista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Reposição de peças que apresentarem defeitos</w:t>
      </w:r>
      <w:r w:rsidR="5E0EA93B" w:rsidRPr="65F95810">
        <w:rPr>
          <w:rFonts w:ascii="Arial" w:hAnsi="Arial" w:cs="Arial"/>
          <w:sz w:val="24"/>
          <w:szCs w:val="24"/>
        </w:rPr>
        <w:t>.</w:t>
      </w:r>
    </w:p>
    <w:p w14:paraId="2AAD2C80" w14:textId="28787397" w:rsidR="3093EF0C" w:rsidRDefault="3093EF0C" w:rsidP="65F95810">
      <w:pPr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Compra de novas peças caso não haja possibilidade de </w:t>
      </w:r>
      <w:r w:rsidR="3118212E" w:rsidRPr="65F95810">
        <w:rPr>
          <w:rFonts w:ascii="Arial" w:hAnsi="Arial" w:cs="Arial"/>
          <w:sz w:val="24"/>
          <w:szCs w:val="24"/>
        </w:rPr>
        <w:t>reposição</w:t>
      </w:r>
      <w:r w:rsidRPr="65F95810">
        <w:rPr>
          <w:rFonts w:ascii="Arial" w:hAnsi="Arial" w:cs="Arial"/>
          <w:sz w:val="24"/>
          <w:szCs w:val="24"/>
        </w:rPr>
        <w:t>.</w:t>
      </w:r>
    </w:p>
    <w:p w14:paraId="40233D66" w14:textId="41F3C0AE" w:rsidR="65F95810" w:rsidRDefault="65F95810" w:rsidP="65F95810">
      <w:pPr>
        <w:rPr>
          <w:rFonts w:ascii="Arial" w:hAnsi="Arial" w:cs="Arial"/>
          <w:sz w:val="24"/>
          <w:szCs w:val="24"/>
        </w:rPr>
      </w:pPr>
    </w:p>
    <w:p w14:paraId="065B37B5" w14:textId="6AB44C81" w:rsidR="00EA5CAE" w:rsidRDefault="00964D6D" w:rsidP="00EA5CAE">
      <w:p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RISCO </w:t>
      </w:r>
      <w:r w:rsidR="51367149" w:rsidRPr="65F95810">
        <w:rPr>
          <w:rFonts w:ascii="Arial" w:hAnsi="Arial" w:cs="Arial"/>
          <w:sz w:val="24"/>
          <w:szCs w:val="24"/>
        </w:rPr>
        <w:t>10</w:t>
      </w:r>
      <w:r w:rsidRPr="65F95810">
        <w:rPr>
          <w:rFonts w:ascii="Arial" w:hAnsi="Arial" w:cs="Arial"/>
          <w:sz w:val="24"/>
          <w:szCs w:val="24"/>
        </w:rPr>
        <w:t xml:space="preserve"> - </w:t>
      </w:r>
      <w:r w:rsidR="00EA5CAE" w:rsidRPr="65F95810">
        <w:rPr>
          <w:rFonts w:ascii="Arial" w:hAnsi="Arial" w:cs="Arial"/>
          <w:sz w:val="24"/>
          <w:szCs w:val="24"/>
        </w:rPr>
        <w:t>Falha no projetor</w:t>
      </w:r>
    </w:p>
    <w:p w14:paraId="49A8BE89" w14:textId="77777777" w:rsidR="00840D7F" w:rsidRDefault="5ADFD2DF" w:rsidP="65F95810">
      <w:p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PLANO 10 </w:t>
      </w:r>
      <w:r w:rsidR="00956352">
        <w:rPr>
          <w:rFonts w:ascii="Arial" w:hAnsi="Arial" w:cs="Arial"/>
          <w:sz w:val="24"/>
          <w:szCs w:val="24"/>
        </w:rPr>
        <w:t>–</w:t>
      </w:r>
      <w:r w:rsidRPr="65F95810">
        <w:rPr>
          <w:rFonts w:ascii="Arial" w:hAnsi="Arial" w:cs="Arial"/>
          <w:sz w:val="24"/>
          <w:szCs w:val="24"/>
        </w:rPr>
        <w:t xml:space="preserve"> </w:t>
      </w:r>
      <w:r w:rsidR="00956352">
        <w:rPr>
          <w:rFonts w:ascii="Arial" w:hAnsi="Arial" w:cs="Arial"/>
          <w:sz w:val="24"/>
          <w:szCs w:val="24"/>
        </w:rPr>
        <w:t xml:space="preserve">Disponibilizar um </w:t>
      </w:r>
      <w:r w:rsidR="00B37F73">
        <w:rPr>
          <w:rFonts w:ascii="Arial" w:hAnsi="Arial" w:cs="Arial"/>
          <w:sz w:val="24"/>
          <w:szCs w:val="24"/>
        </w:rPr>
        <w:t>link para acesso ao Drive do Google com o arquivo iria ser apresentado através do projetor para que a bancada possa visualizar</w:t>
      </w:r>
      <w:r w:rsidR="00F34114">
        <w:rPr>
          <w:rFonts w:ascii="Arial" w:hAnsi="Arial" w:cs="Arial"/>
          <w:sz w:val="24"/>
          <w:szCs w:val="24"/>
        </w:rPr>
        <w:t xml:space="preserve"> as informações estarão no slide.</w:t>
      </w:r>
    </w:p>
    <w:p w14:paraId="28695D1C" w14:textId="7C93B58C" w:rsidR="0064000A" w:rsidRPr="00D450FD" w:rsidRDefault="0BC9729C" w:rsidP="65F95810">
      <w:pPr>
        <w:rPr>
          <w:rFonts w:ascii="Arial" w:hAnsi="Arial" w:cs="Arial"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RISCO 0</w:t>
      </w:r>
      <w:r w:rsidR="7A6BA281" w:rsidRPr="02639F92">
        <w:rPr>
          <w:rFonts w:ascii="Arial" w:hAnsi="Arial" w:cs="Arial"/>
          <w:sz w:val="24"/>
          <w:szCs w:val="24"/>
        </w:rPr>
        <w:t>3</w:t>
      </w:r>
      <w:r w:rsidRPr="02639F92">
        <w:rPr>
          <w:rFonts w:ascii="Arial" w:hAnsi="Arial" w:cs="Arial"/>
          <w:sz w:val="24"/>
          <w:szCs w:val="24"/>
        </w:rPr>
        <w:t xml:space="preserve"> - Falta de internet</w:t>
      </w:r>
    </w:p>
    <w:p w14:paraId="609CFB39" w14:textId="77F6732F" w:rsidR="0064000A" w:rsidRDefault="0BC9729C" w:rsidP="65F95810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2639F92">
        <w:rPr>
          <w:rFonts w:ascii="Arial" w:hAnsi="Arial" w:cs="Arial"/>
          <w:sz w:val="24"/>
          <w:szCs w:val="24"/>
        </w:rPr>
        <w:t>PLANO 0</w:t>
      </w:r>
      <w:r w:rsidR="6A0595DF" w:rsidRPr="02639F92">
        <w:rPr>
          <w:rFonts w:ascii="Arial" w:hAnsi="Arial" w:cs="Arial"/>
          <w:sz w:val="24"/>
          <w:szCs w:val="24"/>
        </w:rPr>
        <w:t>3</w:t>
      </w:r>
      <w:r w:rsidRPr="02639F92">
        <w:rPr>
          <w:rFonts w:ascii="Arial" w:hAnsi="Arial" w:cs="Arial"/>
          <w:sz w:val="24"/>
          <w:szCs w:val="24"/>
        </w:rPr>
        <w:t xml:space="preserve"> - </w:t>
      </w:r>
    </w:p>
    <w:p w14:paraId="0C61EB1E" w14:textId="0F8B8533" w:rsidR="0064000A" w:rsidRDefault="1396C26C" w:rsidP="65F95810">
      <w:pPr>
        <w:pStyle w:val="PargrafodaLista"/>
        <w:numPr>
          <w:ilvl w:val="0"/>
          <w:numId w:val="14"/>
        </w:numPr>
        <w:rPr>
          <w:rFonts w:ascii="Arial" w:eastAsiaTheme="majorEastAsia" w:hAnsi="Arial" w:cs="Arial"/>
          <w:b/>
          <w:bCs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Atualizar a documentação através dos dispositivos móveis.</w:t>
      </w:r>
    </w:p>
    <w:p w14:paraId="5A1D573B" w14:textId="192DA547" w:rsidR="0064000A" w:rsidRDefault="1396C26C" w:rsidP="65F95810">
      <w:pPr>
        <w:pStyle w:val="PargrafodaLista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>Reuniões sobre o desenvolvimento atual do projeto e ajustes no cronograma se necessário.</w:t>
      </w:r>
    </w:p>
    <w:p w14:paraId="746FDBF1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22C66D40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60DB443B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5763B485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579E7A4C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617C3247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7C57991A" w14:textId="77777777" w:rsid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649E9416" w14:textId="77777777" w:rsidR="00D450FD" w:rsidRPr="00D450FD" w:rsidRDefault="00D450FD" w:rsidP="00D450FD">
      <w:pPr>
        <w:rPr>
          <w:rFonts w:ascii="Arial" w:hAnsi="Arial" w:cs="Arial"/>
          <w:sz w:val="24"/>
          <w:szCs w:val="24"/>
        </w:rPr>
      </w:pPr>
    </w:p>
    <w:p w14:paraId="2DC6973D" w14:textId="0EE1DF1C" w:rsidR="65F95810" w:rsidRDefault="65F95810" w:rsidP="65F95810">
      <w:pPr>
        <w:rPr>
          <w:rFonts w:ascii="Arial" w:hAnsi="Arial" w:cs="Arial"/>
          <w:sz w:val="24"/>
          <w:szCs w:val="24"/>
        </w:rPr>
      </w:pPr>
    </w:p>
    <w:p w14:paraId="17768A24" w14:textId="77777777" w:rsidR="00D450FD" w:rsidRDefault="00D450FD" w:rsidP="65F95810">
      <w:pPr>
        <w:rPr>
          <w:rFonts w:ascii="Arial" w:hAnsi="Arial" w:cs="Arial"/>
          <w:sz w:val="24"/>
          <w:szCs w:val="24"/>
        </w:rPr>
      </w:pPr>
    </w:p>
    <w:p w14:paraId="0463A942" w14:textId="0C68F7C3" w:rsidR="0064000A" w:rsidRDefault="00796134" w:rsidP="65F95810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3" w:name="_Toc14160052"/>
      <w:r w:rsidRPr="2B9626B9">
        <w:rPr>
          <w:rFonts w:ascii="Arial" w:hAnsi="Arial" w:cs="Arial"/>
          <w:color w:val="auto"/>
          <w:sz w:val="24"/>
          <w:szCs w:val="24"/>
        </w:rPr>
        <w:lastRenderedPageBreak/>
        <w:t>SPRINTS</w:t>
      </w:r>
      <w:bookmarkEnd w:id="13"/>
    </w:p>
    <w:p w14:paraId="79FE2A40" w14:textId="48187B01" w:rsidR="00F204A8" w:rsidRDefault="0479F94B" w:rsidP="00F204A8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4" w:name="_Toc14160053"/>
      <w:r w:rsidRPr="02639F92">
        <w:rPr>
          <w:rFonts w:ascii="Arial" w:hAnsi="Arial" w:cs="Arial"/>
          <w:color w:val="auto"/>
          <w:sz w:val="24"/>
          <w:szCs w:val="24"/>
        </w:rPr>
        <w:t>Primeiro Sprint</w:t>
      </w:r>
      <w:bookmarkEnd w:id="14"/>
    </w:p>
    <w:p w14:paraId="5270118F" w14:textId="77777777" w:rsidR="00765531" w:rsidRPr="00765531" w:rsidRDefault="00765531" w:rsidP="00765531"/>
    <w:p w14:paraId="34BEA400" w14:textId="686B1554" w:rsidR="00821BB5" w:rsidRDefault="00A9678C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 sprint inicial nosso objetivo </w:t>
      </w:r>
      <w:r w:rsidR="00DF6F90">
        <w:rPr>
          <w:rFonts w:ascii="Arial" w:hAnsi="Arial" w:cs="Arial"/>
          <w:sz w:val="24"/>
          <w:szCs w:val="24"/>
        </w:rPr>
        <w:t xml:space="preserve">foi criar o design e definir como iriamos integrar nossa aplicação </w:t>
      </w:r>
      <w:r w:rsidR="004922E3">
        <w:rPr>
          <w:rFonts w:ascii="Arial" w:hAnsi="Arial" w:cs="Arial"/>
          <w:sz w:val="24"/>
          <w:szCs w:val="24"/>
        </w:rPr>
        <w:t xml:space="preserve">com o quadro de energia das residências </w:t>
      </w:r>
      <w:r w:rsidR="002976C1">
        <w:rPr>
          <w:rFonts w:ascii="Arial" w:hAnsi="Arial" w:cs="Arial"/>
          <w:sz w:val="24"/>
          <w:szCs w:val="24"/>
        </w:rPr>
        <w:t xml:space="preserve">para que assim tivéssemos a informação do quanto está sendo consumido de energia de tempo em tempo e </w:t>
      </w:r>
      <w:r w:rsidR="00AC46C9">
        <w:rPr>
          <w:rFonts w:ascii="Arial" w:hAnsi="Arial" w:cs="Arial"/>
          <w:sz w:val="24"/>
          <w:szCs w:val="24"/>
        </w:rPr>
        <w:t>assim</w:t>
      </w:r>
      <w:r w:rsidR="002976C1">
        <w:rPr>
          <w:rFonts w:ascii="Arial" w:hAnsi="Arial" w:cs="Arial"/>
          <w:sz w:val="24"/>
          <w:szCs w:val="24"/>
        </w:rPr>
        <w:t xml:space="preserve"> fazer </w:t>
      </w:r>
      <w:r w:rsidR="00DF1919">
        <w:rPr>
          <w:rFonts w:ascii="Arial" w:hAnsi="Arial" w:cs="Arial"/>
          <w:sz w:val="24"/>
          <w:szCs w:val="24"/>
        </w:rPr>
        <w:t>a projeção da conta de energia atual.</w:t>
      </w:r>
    </w:p>
    <w:p w14:paraId="5C661C0D" w14:textId="622A80EA" w:rsidR="00821BB5" w:rsidRDefault="001F3E2E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algumas pesquisas e conversa com alguns professores do Senai a melhor solução que achamos séria utilizando o Arduino</w:t>
      </w:r>
      <w:r w:rsidR="00735CCB">
        <w:rPr>
          <w:rFonts w:ascii="Arial" w:hAnsi="Arial" w:cs="Arial"/>
          <w:sz w:val="24"/>
          <w:szCs w:val="24"/>
        </w:rPr>
        <w:t xml:space="preserve">, porém íamos precisar adquirir um </w:t>
      </w:r>
      <w:r w:rsidR="00815EFC">
        <w:rPr>
          <w:rFonts w:ascii="Arial" w:hAnsi="Arial" w:cs="Arial"/>
          <w:sz w:val="24"/>
          <w:szCs w:val="24"/>
        </w:rPr>
        <w:t xml:space="preserve">sensor de corrente que aguentasse </w:t>
      </w:r>
      <w:r w:rsidR="00A52963">
        <w:rPr>
          <w:rFonts w:ascii="Arial" w:hAnsi="Arial" w:cs="Arial"/>
          <w:sz w:val="24"/>
          <w:szCs w:val="24"/>
        </w:rPr>
        <w:t>a tensão da energia que passa pelo quadro de energia.</w:t>
      </w:r>
      <w:r w:rsidR="00A52963">
        <w:rPr>
          <w:rFonts w:ascii="Arial" w:hAnsi="Arial" w:cs="Arial"/>
          <w:sz w:val="24"/>
          <w:szCs w:val="24"/>
        </w:rPr>
        <w:br/>
        <w:t xml:space="preserve">Enquanto aguardávamos </w:t>
      </w:r>
      <w:r w:rsidR="009F5B95">
        <w:rPr>
          <w:rFonts w:ascii="Arial" w:hAnsi="Arial" w:cs="Arial"/>
          <w:sz w:val="24"/>
          <w:szCs w:val="24"/>
        </w:rPr>
        <w:t>pela entrega da peça para iniciar a montagem do Arduino já foi planejado íamos começar a fazer o design das telas do sistema, assim como a criação de algumas telas dentro da própria IDE do Android Studio</w:t>
      </w:r>
      <w:r w:rsidR="00F70CB6">
        <w:rPr>
          <w:rFonts w:ascii="Arial" w:hAnsi="Arial" w:cs="Arial"/>
          <w:sz w:val="24"/>
          <w:szCs w:val="24"/>
        </w:rPr>
        <w:t xml:space="preserve">. </w:t>
      </w:r>
      <w:r w:rsidR="00F70CB6">
        <w:rPr>
          <w:rFonts w:ascii="Arial" w:hAnsi="Arial" w:cs="Arial"/>
          <w:sz w:val="24"/>
          <w:szCs w:val="24"/>
        </w:rPr>
        <w:br/>
        <w:t>Nessa etapa o grupo precisava também decidir como que iria funcionar a comuni</w:t>
      </w:r>
      <w:r w:rsidR="007B67A5">
        <w:rPr>
          <w:rFonts w:ascii="Arial" w:hAnsi="Arial" w:cs="Arial"/>
          <w:sz w:val="24"/>
          <w:szCs w:val="24"/>
        </w:rPr>
        <w:t xml:space="preserve">cação das informações que iriam sair do Arduino e parar na nossa aplicação. A primeira etapa foi criar o banco de dados </w:t>
      </w:r>
      <w:r w:rsidR="008E43FE">
        <w:rPr>
          <w:rFonts w:ascii="Arial" w:hAnsi="Arial" w:cs="Arial"/>
          <w:sz w:val="24"/>
          <w:szCs w:val="24"/>
        </w:rPr>
        <w:t xml:space="preserve">com as tabelas necessárias para que nosso usuário final pudesse realizar um cadastro com seus dados, </w:t>
      </w:r>
      <w:r w:rsidR="0093758E">
        <w:rPr>
          <w:rFonts w:ascii="Arial" w:hAnsi="Arial" w:cs="Arial"/>
          <w:sz w:val="24"/>
          <w:szCs w:val="24"/>
        </w:rPr>
        <w:t xml:space="preserve">as informações da sua residência e como iriamos salvar as medições </w:t>
      </w:r>
      <w:r w:rsidR="003427CC">
        <w:rPr>
          <w:rFonts w:ascii="Arial" w:hAnsi="Arial" w:cs="Arial"/>
          <w:sz w:val="24"/>
          <w:szCs w:val="24"/>
        </w:rPr>
        <w:t>de cada mês</w:t>
      </w:r>
      <w:r w:rsidR="00C739F0">
        <w:rPr>
          <w:rFonts w:ascii="Arial" w:hAnsi="Arial" w:cs="Arial"/>
          <w:sz w:val="24"/>
          <w:szCs w:val="24"/>
        </w:rPr>
        <w:t>.</w:t>
      </w:r>
    </w:p>
    <w:p w14:paraId="0DBF6688" w14:textId="1D77D54B" w:rsidR="00C739F0" w:rsidRDefault="00C739F0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etapa do banco pronta o próximo passo era como iriamos mostrar as informações do consumo</w:t>
      </w:r>
      <w:r w:rsidR="005846E9">
        <w:rPr>
          <w:rFonts w:ascii="Arial" w:hAnsi="Arial" w:cs="Arial"/>
          <w:sz w:val="24"/>
          <w:szCs w:val="24"/>
        </w:rPr>
        <w:t xml:space="preserve"> para o usuário. Estudando os componentes disponíveis </w:t>
      </w:r>
      <w:r w:rsidR="00EE518B">
        <w:rPr>
          <w:rFonts w:ascii="Arial" w:hAnsi="Arial" w:cs="Arial"/>
          <w:sz w:val="24"/>
          <w:szCs w:val="24"/>
        </w:rPr>
        <w:t xml:space="preserve">na IDE, Android Studio, a que iria atender </w:t>
      </w:r>
      <w:r w:rsidR="004959E9">
        <w:rPr>
          <w:rFonts w:ascii="Arial" w:hAnsi="Arial" w:cs="Arial"/>
          <w:sz w:val="24"/>
          <w:szCs w:val="24"/>
        </w:rPr>
        <w:t xml:space="preserve">melhor o que tínhamos em mente era a </w:t>
      </w:r>
      <w:proofErr w:type="spellStart"/>
      <w:r w:rsidR="004959E9">
        <w:rPr>
          <w:rFonts w:ascii="Arial" w:hAnsi="Arial" w:cs="Arial"/>
          <w:sz w:val="24"/>
          <w:szCs w:val="24"/>
        </w:rPr>
        <w:t>ProgressBar</w:t>
      </w:r>
      <w:proofErr w:type="spellEnd"/>
      <w:r w:rsidR="004959E9">
        <w:rPr>
          <w:rFonts w:ascii="Arial" w:hAnsi="Arial" w:cs="Arial"/>
          <w:sz w:val="24"/>
          <w:szCs w:val="24"/>
        </w:rPr>
        <w:t xml:space="preserve">, dessa forma poderíamos passar cliente como estava o progresso </w:t>
      </w:r>
      <w:r w:rsidR="00162256">
        <w:rPr>
          <w:rFonts w:ascii="Arial" w:hAnsi="Arial" w:cs="Arial"/>
          <w:sz w:val="24"/>
          <w:szCs w:val="24"/>
        </w:rPr>
        <w:t>com o passar dos dias da sua conta. Por se tratar de</w:t>
      </w:r>
      <w:r w:rsidR="00BB1847">
        <w:rPr>
          <w:rFonts w:ascii="Arial" w:hAnsi="Arial" w:cs="Arial"/>
          <w:sz w:val="24"/>
          <w:szCs w:val="24"/>
        </w:rPr>
        <w:t xml:space="preserve"> componente novo para </w:t>
      </w:r>
      <w:r w:rsidR="00D450FD">
        <w:rPr>
          <w:rFonts w:ascii="Arial" w:hAnsi="Arial" w:cs="Arial"/>
          <w:sz w:val="24"/>
          <w:szCs w:val="24"/>
        </w:rPr>
        <w:t>todos os integrantes</w:t>
      </w:r>
      <w:r w:rsidR="00BB1847">
        <w:rPr>
          <w:rFonts w:ascii="Arial" w:hAnsi="Arial" w:cs="Arial"/>
          <w:sz w:val="24"/>
          <w:szCs w:val="24"/>
        </w:rPr>
        <w:t xml:space="preserve"> foi separado um tempo durante a sprint para estudar seu</w:t>
      </w:r>
      <w:r w:rsidR="0074709E">
        <w:rPr>
          <w:rFonts w:ascii="Arial" w:hAnsi="Arial" w:cs="Arial"/>
          <w:sz w:val="24"/>
          <w:szCs w:val="24"/>
        </w:rPr>
        <w:t>s</w:t>
      </w:r>
      <w:r w:rsidR="00BB1847">
        <w:rPr>
          <w:rFonts w:ascii="Arial" w:hAnsi="Arial" w:cs="Arial"/>
          <w:sz w:val="24"/>
          <w:szCs w:val="24"/>
        </w:rPr>
        <w:t xml:space="preserve"> comportamentos, m</w:t>
      </w:r>
      <w:r w:rsidR="00FC5750">
        <w:rPr>
          <w:rFonts w:ascii="Arial" w:hAnsi="Arial" w:cs="Arial"/>
          <w:sz w:val="24"/>
          <w:szCs w:val="24"/>
        </w:rPr>
        <w:t xml:space="preserve">étodos para entrada e saída de valores. Foram realizados alguns testes com variáveis com valores já definidos para quando a informação do banco </w:t>
      </w:r>
      <w:r w:rsidR="00D450FD">
        <w:rPr>
          <w:rFonts w:ascii="Arial" w:hAnsi="Arial" w:cs="Arial"/>
          <w:sz w:val="24"/>
          <w:szCs w:val="24"/>
        </w:rPr>
        <w:t>estivesse sendo gravada pelo Arduino iria bastar somente fazer a troca da forma de entrada das informações.</w:t>
      </w:r>
    </w:p>
    <w:p w14:paraId="171ABD44" w14:textId="77777777" w:rsidR="00D450FD" w:rsidRDefault="00D450FD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7763CE" w14:textId="77777777" w:rsidR="00D450FD" w:rsidRDefault="00D450FD" w:rsidP="02639F9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86AC3D" w14:textId="77777777" w:rsidR="00796134" w:rsidRDefault="00796134" w:rsidP="0079613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5" w:name="_Toc14160054"/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lastRenderedPageBreak/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  <w:bookmarkEnd w:id="15"/>
    </w:p>
    <w:p w14:paraId="331AB666" w14:textId="61E486D1" w:rsidR="00765531" w:rsidRDefault="36DACA7B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65F95810">
        <w:rPr>
          <w:rFonts w:ascii="Arial" w:hAnsi="Arial" w:cs="Arial"/>
          <w:sz w:val="24"/>
          <w:szCs w:val="24"/>
        </w:rPr>
        <w:t>Product</w:t>
      </w:r>
      <w:proofErr w:type="spellEnd"/>
      <w:r w:rsidRPr="65F95810">
        <w:rPr>
          <w:rFonts w:ascii="Arial" w:hAnsi="Arial" w:cs="Arial"/>
          <w:sz w:val="24"/>
          <w:szCs w:val="24"/>
        </w:rPr>
        <w:t xml:space="preserve"> Backlog inicia</w:t>
      </w:r>
      <w:r w:rsidR="7BBF815F" w:rsidRPr="65F95810">
        <w:rPr>
          <w:rFonts w:ascii="Arial" w:hAnsi="Arial" w:cs="Arial"/>
          <w:sz w:val="24"/>
          <w:szCs w:val="24"/>
        </w:rPr>
        <w:t>l.</w:t>
      </w:r>
    </w:p>
    <w:p w14:paraId="2EF3F0A0" w14:textId="77777777" w:rsidR="00796134" w:rsidRDefault="00796134" w:rsidP="0079613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6" w:name="_Toc14160055"/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  <w:bookmarkEnd w:id="16"/>
    </w:p>
    <w:p w14:paraId="447C9AD8" w14:textId="3B078C5B" w:rsidR="00765531" w:rsidRDefault="3D68C9EB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 xml:space="preserve">RF01 – </w:t>
      </w:r>
      <w:r w:rsidR="00BC7166" w:rsidRPr="65F95810">
        <w:rPr>
          <w:rFonts w:ascii="Arial" w:hAnsi="Arial" w:cs="Arial"/>
          <w:sz w:val="24"/>
          <w:szCs w:val="24"/>
        </w:rPr>
        <w:t xml:space="preserve">Sistema deverá ser </w:t>
      </w:r>
      <w:r w:rsidR="00BC7166">
        <w:rPr>
          <w:rFonts w:ascii="Arial" w:hAnsi="Arial" w:cs="Arial"/>
          <w:sz w:val="24"/>
          <w:szCs w:val="24"/>
        </w:rPr>
        <w:t>i</w:t>
      </w:r>
      <w:r w:rsidR="00BC7166" w:rsidRPr="65F95810">
        <w:rPr>
          <w:rFonts w:ascii="Arial" w:hAnsi="Arial" w:cs="Arial"/>
          <w:sz w:val="24"/>
          <w:szCs w:val="24"/>
        </w:rPr>
        <w:t>ntegrado ao Arduino para entrada de dados.</w:t>
      </w:r>
    </w:p>
    <w:p w14:paraId="10970100" w14:textId="77777777" w:rsidR="00B33AF6" w:rsidRDefault="00B33AF6" w:rsidP="00B33AF6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7" w:name="_Toc14160056"/>
      <w:r w:rsidRPr="06F43F50">
        <w:rPr>
          <w:rFonts w:ascii="Arial" w:hAnsi="Arial" w:cs="Arial"/>
          <w:color w:val="auto"/>
          <w:sz w:val="24"/>
          <w:szCs w:val="24"/>
        </w:rPr>
        <w:t>Burn Down Chart</w:t>
      </w:r>
      <w:bookmarkEnd w:id="17"/>
    </w:p>
    <w:p w14:paraId="7A623A8F" w14:textId="4A197E23" w:rsidR="65F95810" w:rsidRDefault="002F658A" w:rsidP="65F95810">
      <w:r>
        <w:rPr>
          <w:noProof/>
        </w:rPr>
        <w:drawing>
          <wp:inline distT="0" distB="0" distL="0" distR="0" wp14:anchorId="4F08EA64" wp14:editId="6C740EB1">
            <wp:extent cx="5579745" cy="4179570"/>
            <wp:effectExtent l="0" t="0" r="1905" b="0"/>
            <wp:docPr id="621032324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32324" name="Imagem 1" descr="Gráfico, Gráfico de linha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4745" w14:textId="77777777" w:rsidR="00F47BB4" w:rsidRDefault="00F47BB4" w:rsidP="00F47BB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8" w:name="_Toc14160057"/>
      <w:r w:rsidRPr="6F262808">
        <w:rPr>
          <w:rFonts w:ascii="Arial" w:hAnsi="Arial" w:cs="Arial"/>
          <w:color w:val="auto"/>
          <w:sz w:val="24"/>
          <w:szCs w:val="24"/>
        </w:rPr>
        <w:t>Diagramas</w:t>
      </w:r>
      <w:bookmarkEnd w:id="18"/>
    </w:p>
    <w:p w14:paraId="44F428F3" w14:textId="5118AF3D" w:rsidR="00765531" w:rsidRPr="00765531" w:rsidRDefault="7EBE548E" w:rsidP="6F26280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F262808">
        <w:rPr>
          <w:rFonts w:ascii="Arial" w:hAnsi="Arial" w:cs="Arial"/>
          <w:sz w:val="24"/>
          <w:szCs w:val="24"/>
        </w:rPr>
        <w:t>Não foi criado nenhum diagrama durante essa sprint.</w:t>
      </w:r>
    </w:p>
    <w:p w14:paraId="424EDA13" w14:textId="77777777" w:rsidR="00F47BB4" w:rsidRDefault="00F47BB4" w:rsidP="00F47BB4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9" w:name="_Toc14160058"/>
      <w:r w:rsidRPr="18C21F98">
        <w:rPr>
          <w:rFonts w:ascii="Arial" w:hAnsi="Arial" w:cs="Arial"/>
          <w:color w:val="auto"/>
          <w:sz w:val="24"/>
          <w:szCs w:val="24"/>
        </w:rPr>
        <w:t>Plano de testes</w:t>
      </w:r>
      <w:bookmarkEnd w:id="19"/>
    </w:p>
    <w:p w14:paraId="4BC905A5" w14:textId="68E907C7" w:rsidR="6B93B822" w:rsidRDefault="6B93B822" w:rsidP="18C21F98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18C21F98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24AC79A7" w14:textId="457E706B" w:rsidR="00F47BB4" w:rsidRDefault="00F47BB4" w:rsidP="00F47BB4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0" w:name="_Toc14160059"/>
      <w:r w:rsidRPr="18C21F98">
        <w:rPr>
          <w:rFonts w:ascii="Arial" w:hAnsi="Arial" w:cs="Arial"/>
          <w:color w:val="auto"/>
          <w:sz w:val="24"/>
          <w:szCs w:val="24"/>
        </w:rPr>
        <w:t>Resultados</w:t>
      </w:r>
      <w:bookmarkEnd w:id="20"/>
    </w:p>
    <w:p w14:paraId="2FC5C962" w14:textId="77777777" w:rsidR="00A70999" w:rsidRDefault="7AFA21EB" w:rsidP="568890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  <w:sectPr w:rsidR="00A70999" w:rsidSect="001C3063">
          <w:headerReference w:type="even" r:id="rId13"/>
          <w:headerReference w:type="default" r:id="rId14"/>
          <w:footerReference w:type="even" r:id="rId15"/>
          <w:footerReference w:type="default" r:id="rId16"/>
          <w:pgSz w:w="11906" w:h="16838" w:code="9"/>
          <w:pgMar w:top="1701" w:right="1134" w:bottom="1134" w:left="1701" w:header="709" w:footer="709" w:gutter="284"/>
          <w:cols w:space="708"/>
          <w:docGrid w:linePitch="360"/>
        </w:sectPr>
      </w:pPr>
      <w:r w:rsidRPr="18C21F98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63EF8125" w14:textId="37739B67" w:rsidR="00A70999" w:rsidRPr="00CC1E08" w:rsidRDefault="00A70999" w:rsidP="568890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FB0D83D" w14:textId="77777777" w:rsidR="00B33AF6" w:rsidRDefault="00764D46" w:rsidP="00B33AF6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1" w:name="_Toc14160060"/>
      <w:proofErr w:type="spellStart"/>
      <w:r w:rsidRPr="6F262808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6F262808">
        <w:rPr>
          <w:rFonts w:ascii="Arial" w:hAnsi="Arial" w:cs="Arial"/>
          <w:color w:val="auto"/>
          <w:sz w:val="24"/>
          <w:szCs w:val="24"/>
        </w:rPr>
        <w:t xml:space="preserve"> e </w:t>
      </w:r>
      <w:r w:rsidR="00B33AF6" w:rsidRPr="6F262808">
        <w:rPr>
          <w:rFonts w:ascii="Arial" w:hAnsi="Arial" w:cs="Arial"/>
          <w:color w:val="auto"/>
          <w:sz w:val="24"/>
          <w:szCs w:val="24"/>
        </w:rPr>
        <w:t>Retrospectiva</w:t>
      </w:r>
      <w:bookmarkEnd w:id="21"/>
    </w:p>
    <w:p w14:paraId="36EFF407" w14:textId="1FB45429" w:rsidR="65F95810" w:rsidRPr="00187D5D" w:rsidRDefault="3D6E567C" w:rsidP="6F26280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87D5D">
        <w:rPr>
          <w:rFonts w:ascii="Arial" w:hAnsi="Arial" w:cs="Arial"/>
          <w:b/>
          <w:bCs/>
          <w:sz w:val="24"/>
          <w:szCs w:val="24"/>
        </w:rPr>
        <w:t>1ª Semana</w:t>
      </w:r>
    </w:p>
    <w:p w14:paraId="2CE883DB" w14:textId="4270F817" w:rsidR="65F95810" w:rsidRDefault="56889072" w:rsidP="6F262808">
      <w:pPr>
        <w:spacing w:line="360" w:lineRule="auto"/>
        <w:jc w:val="both"/>
        <w:rPr>
          <w:noProof/>
        </w:rPr>
      </w:pPr>
      <w:r w:rsidRPr="56889072">
        <w:rPr>
          <w:noProof/>
        </w:rPr>
        <w:t xml:space="preserve"> </w:t>
      </w:r>
      <w:r w:rsidR="00A70999">
        <w:rPr>
          <w:noProof/>
        </w:rPr>
        <w:drawing>
          <wp:inline distT="0" distB="0" distL="0" distR="0" wp14:anchorId="02EA6074" wp14:editId="18903D41">
            <wp:extent cx="8891905" cy="3137535"/>
            <wp:effectExtent l="0" t="0" r="4445" b="5715"/>
            <wp:docPr id="364275774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5774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81AC" w14:textId="3FA758FF" w:rsidR="00A70999" w:rsidRDefault="00A70999" w:rsidP="6F2628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20DFE5D" wp14:editId="74D445BD">
            <wp:extent cx="8891905" cy="4615180"/>
            <wp:effectExtent l="0" t="0" r="4445" b="0"/>
            <wp:docPr id="3632940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9404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E83E" w14:textId="6D2A76AE" w:rsidR="000B1623" w:rsidRPr="00A70999" w:rsidRDefault="00A70999" w:rsidP="6F2628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5FC8799" wp14:editId="53EADE42">
            <wp:extent cx="8704580" cy="5760085"/>
            <wp:effectExtent l="0" t="0" r="1270" b="0"/>
            <wp:docPr id="28499963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99633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0458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FF8F" w14:textId="13CD4554" w:rsidR="65F95810" w:rsidRPr="00187D5D" w:rsidRDefault="3D6E567C" w:rsidP="6F26280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87D5D">
        <w:rPr>
          <w:rFonts w:ascii="Arial" w:hAnsi="Arial" w:cs="Arial"/>
          <w:b/>
          <w:bCs/>
          <w:sz w:val="24"/>
          <w:szCs w:val="24"/>
        </w:rPr>
        <w:lastRenderedPageBreak/>
        <w:t>2ª Semana</w:t>
      </w:r>
    </w:p>
    <w:p w14:paraId="5DC64A91" w14:textId="09741F4F" w:rsidR="00A70999" w:rsidRDefault="00A70999" w:rsidP="6F26280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E1DCFC" wp14:editId="456F254E">
            <wp:extent cx="8891905" cy="3137535"/>
            <wp:effectExtent l="0" t="0" r="4445" b="5715"/>
            <wp:docPr id="792163449" name="Imagem 79216344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5774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D4CF" w14:textId="34A1DA6C" w:rsidR="00A70999" w:rsidRDefault="00A70999" w:rsidP="6F26280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45372D" wp14:editId="6833F175">
            <wp:extent cx="8891905" cy="4615180"/>
            <wp:effectExtent l="0" t="0" r="4445" b="0"/>
            <wp:docPr id="834560729" name="Imagem 8345607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9404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517B" w14:textId="00C2A199" w:rsidR="56889072" w:rsidRDefault="00A70999" w:rsidP="5688907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4A252" wp14:editId="2DD3FDC8">
            <wp:extent cx="8321675" cy="5760085"/>
            <wp:effectExtent l="0" t="0" r="3175" b="0"/>
            <wp:docPr id="9194651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65107" name="Imagem 1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2167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39A1" w14:textId="032ECC71" w:rsidR="65F95810" w:rsidRPr="00187D5D" w:rsidRDefault="56889072" w:rsidP="5688907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87D5D">
        <w:rPr>
          <w:rFonts w:ascii="Arial" w:hAnsi="Arial" w:cs="Arial"/>
          <w:b/>
          <w:bCs/>
          <w:sz w:val="24"/>
          <w:szCs w:val="24"/>
        </w:rPr>
        <w:lastRenderedPageBreak/>
        <w:t>3ª Semana</w:t>
      </w:r>
    </w:p>
    <w:p w14:paraId="69B73141" w14:textId="61870A0B" w:rsidR="000B1623" w:rsidRDefault="00187D5D" w:rsidP="56889072">
      <w:pPr>
        <w:spacing w:line="360" w:lineRule="auto"/>
        <w:jc w:val="both"/>
      </w:pPr>
      <w:r>
        <w:rPr>
          <w:noProof/>
        </w:rPr>
        <w:drawing>
          <wp:inline distT="0" distB="0" distL="0" distR="0" wp14:anchorId="1499298E" wp14:editId="4AD39393">
            <wp:extent cx="8891905" cy="4014470"/>
            <wp:effectExtent l="0" t="0" r="4445" b="5080"/>
            <wp:docPr id="66198352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83521" name="Imagem 1" descr="Interface gráfica do usuário, Aplicativo, Word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BEF3" w14:textId="387770D8" w:rsidR="00187D5D" w:rsidRDefault="00187D5D" w:rsidP="56889072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930E7C8" wp14:editId="31474D76">
            <wp:extent cx="8891905" cy="4747260"/>
            <wp:effectExtent l="0" t="0" r="4445" b="0"/>
            <wp:docPr id="1471617348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17348" name="Imagem 1" descr="Interface gráfica do usuário, Aplicativo, Teams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958C" w14:textId="1B6B6910" w:rsidR="56889072" w:rsidRDefault="00187D5D" w:rsidP="56889072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D68839D" wp14:editId="4D8DD7E1">
            <wp:extent cx="7326630" cy="5760085"/>
            <wp:effectExtent l="0" t="0" r="7620" b="0"/>
            <wp:docPr id="925431508" name="Imagem 1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1508" name="Imagem 1" descr="Interface gráfica do usuári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2663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C9A" w14:textId="77777777" w:rsidR="00187D5D" w:rsidRDefault="56889072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6889072">
        <w:rPr>
          <w:rFonts w:ascii="Arial" w:hAnsi="Arial" w:cs="Arial"/>
          <w:sz w:val="24"/>
          <w:szCs w:val="24"/>
        </w:rPr>
        <w:lastRenderedPageBreak/>
        <w:t>4ª Semana</w:t>
      </w:r>
    </w:p>
    <w:p w14:paraId="73F2DEEE" w14:textId="77777777" w:rsidR="00187D5D" w:rsidRDefault="00187D5D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0745BA" w14:textId="77777777" w:rsidR="00187D5D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433FF6" wp14:editId="62207D0E">
            <wp:extent cx="8891905" cy="3982085"/>
            <wp:effectExtent l="0" t="0" r="4445" b="0"/>
            <wp:docPr id="7438190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9020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5FF8" w14:textId="77777777" w:rsidR="002F658A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56E9F9" w14:textId="77777777" w:rsidR="002F658A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F209AE" wp14:editId="084324F2">
            <wp:extent cx="8891905" cy="4721860"/>
            <wp:effectExtent l="0" t="0" r="4445" b="2540"/>
            <wp:docPr id="16826554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55417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6723" w14:textId="77777777" w:rsidR="002F658A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CB7916" w14:textId="034C7C07" w:rsidR="002F658A" w:rsidRPr="00A70999" w:rsidRDefault="002F658A" w:rsidP="00A70999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2F658A" w:rsidRPr="00A70999" w:rsidSect="00A70999">
          <w:pgSz w:w="16838" w:h="11906" w:orient="landscape" w:code="9"/>
          <w:pgMar w:top="1701" w:right="1701" w:bottom="1134" w:left="1134" w:header="709" w:footer="709" w:gutter="284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283ECD25" wp14:editId="0C50CB8E">
            <wp:extent cx="7233285" cy="5760085"/>
            <wp:effectExtent l="0" t="0" r="5715" b="0"/>
            <wp:docPr id="139990697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06976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3328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C87A" w14:textId="77777777" w:rsidR="001662C8" w:rsidRDefault="001662C8" w:rsidP="001662C8">
      <w:pPr>
        <w:rPr>
          <w:rFonts w:ascii="Arial" w:hAnsi="Arial" w:cs="Arial"/>
          <w:b/>
          <w:bCs/>
          <w:sz w:val="24"/>
          <w:szCs w:val="24"/>
        </w:rPr>
      </w:pPr>
    </w:p>
    <w:p w14:paraId="58EDA593" w14:textId="07D6B446" w:rsidR="00C8501D" w:rsidRDefault="00D450FD" w:rsidP="001662C8">
      <w:pPr>
        <w:rPr>
          <w:rFonts w:ascii="Arial" w:hAnsi="Arial" w:cs="Arial"/>
          <w:sz w:val="24"/>
          <w:szCs w:val="24"/>
        </w:rPr>
      </w:pPr>
      <w:r w:rsidRPr="001662C8">
        <w:rPr>
          <w:rFonts w:ascii="Arial" w:hAnsi="Arial" w:cs="Arial"/>
          <w:b/>
          <w:bCs/>
          <w:sz w:val="24"/>
          <w:szCs w:val="24"/>
        </w:rPr>
        <w:t>Retrospectiva</w:t>
      </w:r>
      <w:r w:rsidR="052F0716" w:rsidRPr="001662C8">
        <w:rPr>
          <w:rFonts w:ascii="Arial" w:hAnsi="Arial" w:cs="Arial"/>
          <w:sz w:val="24"/>
          <w:szCs w:val="24"/>
        </w:rPr>
        <w:t>:</w:t>
      </w:r>
      <w:r w:rsidR="052F0716" w:rsidRPr="5FB6B1AC">
        <w:rPr>
          <w:rFonts w:ascii="Arial" w:hAnsi="Arial" w:cs="Arial"/>
          <w:sz w:val="24"/>
          <w:szCs w:val="24"/>
        </w:rPr>
        <w:t xml:space="preserve"> </w:t>
      </w:r>
      <w:r w:rsidR="00600516" w:rsidRPr="00600516">
        <w:rPr>
          <w:rFonts w:ascii="Arial" w:hAnsi="Arial" w:cs="Arial"/>
          <w:sz w:val="24"/>
          <w:szCs w:val="24"/>
        </w:rPr>
        <w:t xml:space="preserve">Ao analisarmos nosso progresso durante a primeira Sprint, é importante ressaltar que obtivemos excelentes resultados com relação aos protótipos desenvolvidos no </w:t>
      </w:r>
      <w:proofErr w:type="spellStart"/>
      <w:r w:rsidR="00600516" w:rsidRPr="00600516">
        <w:rPr>
          <w:rFonts w:ascii="Arial" w:hAnsi="Arial" w:cs="Arial"/>
          <w:sz w:val="24"/>
          <w:szCs w:val="24"/>
        </w:rPr>
        <w:t>Figma</w:t>
      </w:r>
      <w:proofErr w:type="spellEnd"/>
      <w:r w:rsidR="00600516" w:rsidRPr="00600516">
        <w:rPr>
          <w:rFonts w:ascii="Arial" w:hAnsi="Arial" w:cs="Arial"/>
          <w:sz w:val="24"/>
          <w:szCs w:val="24"/>
        </w:rPr>
        <w:t>. No entanto, precisamos acrescentar que foi necessário criar novas telas para concluir a parte de identidade do nosso aplicativo, o que resultou em mais horas gastas do que o previsto. Identificamos que houve uma falta de análise de requisitos e reuniões diárias, e para a próxima Sprint, planejamos realizar mais reuniões para concluir a análise de requisitos o mais rápido possível. Como já finalizamos a identidade da marca, esperamos terminar os protótipos da próxima Sprint com mais agilidade.</w:t>
      </w:r>
      <w:r w:rsidR="6F262808" w:rsidRPr="001662C8">
        <w:rPr>
          <w:rFonts w:ascii="Arial" w:hAnsi="Arial" w:cs="Arial"/>
          <w:sz w:val="24"/>
          <w:szCs w:val="24"/>
        </w:rPr>
        <w:br/>
      </w:r>
      <w:r w:rsidR="00600516" w:rsidRPr="00600516">
        <w:rPr>
          <w:rFonts w:ascii="Arial" w:hAnsi="Arial" w:cs="Arial"/>
          <w:sz w:val="24"/>
          <w:szCs w:val="24"/>
        </w:rPr>
        <w:t xml:space="preserve">Ao avaliarmos nosso progresso na implementação do protótipo, identificamos algumas dificuldades devido à nossa falta de experiência com o GitHub, o que resultou em atrasos na conclusão das tarefas. Além disso, como dependíamos do </w:t>
      </w:r>
      <w:proofErr w:type="spellStart"/>
      <w:r w:rsidR="00600516" w:rsidRPr="00600516">
        <w:rPr>
          <w:rFonts w:ascii="Arial" w:hAnsi="Arial" w:cs="Arial"/>
          <w:sz w:val="24"/>
          <w:szCs w:val="24"/>
        </w:rPr>
        <w:t>Figma</w:t>
      </w:r>
      <w:proofErr w:type="spellEnd"/>
      <w:r w:rsidR="00600516" w:rsidRPr="00600516">
        <w:rPr>
          <w:rFonts w:ascii="Arial" w:hAnsi="Arial" w:cs="Arial"/>
          <w:sz w:val="24"/>
          <w:szCs w:val="24"/>
        </w:rPr>
        <w:t xml:space="preserve"> para o desenvolvimento das telas, não conseguimos priorizar as telas mais importantes, mas conseguimos adiantar nossos objetivos para a próxima Sprint. No entanto, foi possível aproveitarmos os benefícios do GitHub, como o compartilhamento de códigos e a organização </w:t>
      </w:r>
      <w:r w:rsidR="00600516">
        <w:rPr>
          <w:rFonts w:ascii="Arial" w:hAnsi="Arial" w:cs="Arial"/>
          <w:sz w:val="24"/>
          <w:szCs w:val="24"/>
        </w:rPr>
        <w:t>para o</w:t>
      </w:r>
      <w:r w:rsidR="00600516" w:rsidRPr="00600516">
        <w:rPr>
          <w:rFonts w:ascii="Arial" w:hAnsi="Arial" w:cs="Arial"/>
          <w:sz w:val="24"/>
          <w:szCs w:val="24"/>
        </w:rPr>
        <w:t xml:space="preserve"> desenvolvimento, além de identificarmos as habilidades em nosso time que poderão ajudar na divisão de tarefas para a próxima Sprint.</w:t>
      </w:r>
    </w:p>
    <w:p w14:paraId="04B264C3" w14:textId="275DEA2E" w:rsidR="00600516" w:rsidRDefault="00600516" w:rsidP="001662C8">
      <w:pPr>
        <w:rPr>
          <w:rFonts w:ascii="Arial" w:hAnsi="Arial" w:cs="Arial"/>
          <w:sz w:val="24"/>
          <w:szCs w:val="24"/>
        </w:rPr>
      </w:pPr>
      <w:r w:rsidRPr="00600516">
        <w:rPr>
          <w:rFonts w:ascii="Arial" w:hAnsi="Arial" w:cs="Arial"/>
          <w:sz w:val="24"/>
          <w:szCs w:val="24"/>
        </w:rPr>
        <w:t>Inicialmente, imaginamos que o desenvolvimento da barra de progresso seria um desafio, porém, ao estudarmos e realizarmos parte da lógica, descobrimos que não seria necessário investir tantas horas na execução da tarefa.</w:t>
      </w:r>
    </w:p>
    <w:p w14:paraId="7CE4BEAE" w14:textId="73FCAE8C" w:rsidR="6F262808" w:rsidRDefault="56D2A6E6" w:rsidP="001662C8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>O banco de dados foi elaborado em conjunto, discutindo as tabelas e relacionamentos a serem criados, e conseguimos concluí-lo com rapidez e eficiência.</w:t>
      </w:r>
      <w:r w:rsidR="00600516" w:rsidRPr="001662C8">
        <w:rPr>
          <w:rFonts w:ascii="Arial" w:hAnsi="Arial" w:cs="Arial"/>
          <w:sz w:val="24"/>
          <w:szCs w:val="24"/>
        </w:rPr>
        <w:br/>
      </w:r>
    </w:p>
    <w:p w14:paraId="395BE3B4" w14:textId="2F8F68EA" w:rsidR="56D2A6E6" w:rsidRDefault="56D2A6E6" w:rsidP="56D2A6E6">
      <w:pPr>
        <w:spacing w:line="360" w:lineRule="auto"/>
        <w:jc w:val="both"/>
      </w:pPr>
    </w:p>
    <w:p w14:paraId="53FF41CF" w14:textId="2805C083" w:rsidR="56D2A6E6" w:rsidRDefault="56D2A6E6" w:rsidP="56D2A6E6">
      <w:pPr>
        <w:spacing w:line="360" w:lineRule="auto"/>
        <w:jc w:val="both"/>
      </w:pPr>
    </w:p>
    <w:p w14:paraId="39AC2646" w14:textId="05B7B6FE" w:rsidR="56D2A6E6" w:rsidRDefault="56D2A6E6" w:rsidP="56D2A6E6">
      <w:pPr>
        <w:spacing w:line="360" w:lineRule="auto"/>
        <w:jc w:val="both"/>
      </w:pPr>
    </w:p>
    <w:p w14:paraId="2F2C735A" w14:textId="77777777" w:rsidR="001662C8" w:rsidRDefault="001662C8" w:rsidP="56D2A6E6">
      <w:pPr>
        <w:spacing w:line="360" w:lineRule="auto"/>
        <w:jc w:val="both"/>
      </w:pPr>
    </w:p>
    <w:p w14:paraId="018961DF" w14:textId="77777777" w:rsidR="001662C8" w:rsidRDefault="001662C8" w:rsidP="56D2A6E6">
      <w:pPr>
        <w:spacing w:line="360" w:lineRule="auto"/>
        <w:jc w:val="both"/>
      </w:pPr>
    </w:p>
    <w:p w14:paraId="4020394C" w14:textId="77777777" w:rsidR="001662C8" w:rsidRDefault="001662C8" w:rsidP="56D2A6E6">
      <w:pPr>
        <w:spacing w:line="360" w:lineRule="auto"/>
        <w:jc w:val="both"/>
      </w:pPr>
    </w:p>
    <w:p w14:paraId="5455B601" w14:textId="77777777" w:rsidR="001662C8" w:rsidRDefault="001662C8" w:rsidP="56D2A6E6">
      <w:pPr>
        <w:spacing w:line="360" w:lineRule="auto"/>
        <w:jc w:val="both"/>
      </w:pPr>
    </w:p>
    <w:p w14:paraId="15C16E2A" w14:textId="7FF22392" w:rsidR="00FC2BAB" w:rsidRPr="00FC2BAB" w:rsidRDefault="70BFAFEB" w:rsidP="70BFAFEB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70BFAFEB">
        <w:rPr>
          <w:rFonts w:ascii="Arial" w:hAnsi="Arial" w:cs="Arial"/>
          <w:color w:val="auto"/>
          <w:sz w:val="24"/>
          <w:szCs w:val="24"/>
        </w:rPr>
        <w:lastRenderedPageBreak/>
        <w:t>Segundo Sprint</w:t>
      </w:r>
    </w:p>
    <w:p w14:paraId="576F16A2" w14:textId="043E3501" w:rsidR="00FC2BAB" w:rsidRPr="00FC2BAB" w:rsidRDefault="00FC2BAB" w:rsidP="00FC2BAB">
      <w:pPr>
        <w:rPr>
          <w:rFonts w:ascii="Arial" w:hAnsi="Arial" w:cs="Arial"/>
          <w:sz w:val="24"/>
          <w:szCs w:val="24"/>
        </w:rPr>
      </w:pPr>
      <w:r w:rsidRPr="00FC2BAB">
        <w:rPr>
          <w:rFonts w:ascii="Arial" w:hAnsi="Arial" w:cs="Arial"/>
          <w:sz w:val="24"/>
          <w:szCs w:val="24"/>
        </w:rPr>
        <w:t>Com a conclusão da primeira sprint, os protótipos das telas já estavam prontos e sabíamos como aplicar nossas entradas na aplicação. O que faltava agora era colocar tudo em prática e começar a fazer a ponte entre todas essas partes.</w:t>
      </w:r>
    </w:p>
    <w:p w14:paraId="11B151BF" w14:textId="2DE25B5B" w:rsidR="00FC2BAB" w:rsidRPr="00FC2BAB" w:rsidRDefault="56D2A6E6" w:rsidP="00FC2BAB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 xml:space="preserve">Foi feita a divisão das tarefas por meio do </w:t>
      </w:r>
      <w:proofErr w:type="spellStart"/>
      <w:r w:rsidRPr="56D2A6E6">
        <w:rPr>
          <w:rFonts w:ascii="Arial" w:hAnsi="Arial" w:cs="Arial"/>
          <w:sz w:val="24"/>
          <w:szCs w:val="24"/>
        </w:rPr>
        <w:t>Kanban</w:t>
      </w:r>
      <w:proofErr w:type="spellEnd"/>
      <w:r w:rsidRPr="56D2A6E6">
        <w:rPr>
          <w:rFonts w:ascii="Arial" w:hAnsi="Arial" w:cs="Arial"/>
          <w:sz w:val="24"/>
          <w:szCs w:val="24"/>
        </w:rPr>
        <w:t xml:space="preserve">. Enquanto alguns membros da equipe seriam responsáveis por criar a parte gráfica da aplicação no Android Studio, já construindo todas as telas que seriam necessárias para a execução da aplicação e outra parte da equipe cuidaria do </w:t>
      </w:r>
      <w:proofErr w:type="spellStart"/>
      <w:r w:rsidRPr="56D2A6E6">
        <w:rPr>
          <w:rFonts w:ascii="Arial" w:hAnsi="Arial" w:cs="Arial"/>
          <w:sz w:val="24"/>
          <w:szCs w:val="24"/>
        </w:rPr>
        <w:t>backend</w:t>
      </w:r>
      <w:proofErr w:type="spellEnd"/>
      <w:r w:rsidRPr="56D2A6E6">
        <w:rPr>
          <w:rFonts w:ascii="Arial" w:hAnsi="Arial" w:cs="Arial"/>
          <w:sz w:val="24"/>
          <w:szCs w:val="24"/>
        </w:rPr>
        <w:t>, onde iria envolver a criação da API que permitiria a comunicação com o banco de dados e já a parte lógica que calcularia o valor da conta de energia através da entrada de dos no banco.</w:t>
      </w:r>
    </w:p>
    <w:p w14:paraId="651BF015" w14:textId="7975691B" w:rsidR="00FC2BAB" w:rsidRPr="00FC2BAB" w:rsidRDefault="56D2A6E6" w:rsidP="56D2A6E6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>Em paralelo, a parte do Arduino também seria concluída gradualmente durante a sprint, já que era uma tarefa que dependia do auxílio de alguns professores. Ao final da sprint, toda essa parte de entrada de dados e seu uso deveria estar concluída para que a comunicação com o aplicativo estivesse ocorrendo em tempo real.</w:t>
      </w:r>
    </w:p>
    <w:p w14:paraId="43604A9D" w14:textId="1B59A7AC" w:rsidR="00765531" w:rsidRDefault="56D2A6E6" w:rsidP="56D2A6E6">
      <w:pPr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sz w:val="24"/>
          <w:szCs w:val="24"/>
        </w:rPr>
        <w:t>Por fim, finalizaríamos essas tarefas e realizaríamos testes para detectar possíveis falhas que o aplicativo pudesse apresentar e corrigi-las.</w:t>
      </w:r>
    </w:p>
    <w:p w14:paraId="72A54DF5" w14:textId="77777777" w:rsidR="00765531" w:rsidRDefault="00765531" w:rsidP="56D2A6E6">
      <w:pPr>
        <w:rPr>
          <w:rFonts w:ascii="Arial" w:hAnsi="Arial" w:cs="Arial"/>
          <w:sz w:val="24"/>
          <w:szCs w:val="24"/>
        </w:rPr>
      </w:pPr>
    </w:p>
    <w:p w14:paraId="20FA3DA8" w14:textId="097B13A9" w:rsidR="49D4D56F" w:rsidRDefault="49D4D56F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</w:p>
    <w:p w14:paraId="0E5D7A05" w14:textId="1714FDCF" w:rsidR="00765531" w:rsidRDefault="00BC5A71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t xml:space="preserve"> </w:t>
      </w:r>
      <w:r w:rsidRPr="65F95810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65F95810">
        <w:rPr>
          <w:rFonts w:ascii="Arial" w:hAnsi="Arial" w:cs="Arial"/>
          <w:sz w:val="24"/>
          <w:szCs w:val="24"/>
        </w:rPr>
        <w:t>Product</w:t>
      </w:r>
      <w:proofErr w:type="spellEnd"/>
      <w:r w:rsidRPr="65F95810">
        <w:rPr>
          <w:rFonts w:ascii="Arial" w:hAnsi="Arial" w:cs="Arial"/>
          <w:sz w:val="24"/>
          <w:szCs w:val="24"/>
        </w:rPr>
        <w:t xml:space="preserve"> Backlog inicial.</w:t>
      </w:r>
    </w:p>
    <w:p w14:paraId="5AF13574" w14:textId="77777777" w:rsidR="00765531" w:rsidRPr="00BC5A71" w:rsidRDefault="00765531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7A6538" w14:textId="77777777" w:rsidR="49D4D56F" w:rsidRDefault="49D4D56F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</w:p>
    <w:p w14:paraId="18ACCF0D" w14:textId="7B9F2A1D" w:rsidR="00BC5A71" w:rsidRDefault="00BC5A71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65F95810">
        <w:rPr>
          <w:rFonts w:ascii="Arial" w:hAnsi="Arial" w:cs="Arial"/>
          <w:b/>
          <w:bCs/>
          <w:sz w:val="24"/>
          <w:szCs w:val="24"/>
        </w:rPr>
        <w:t>RF0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65F95810">
        <w:rPr>
          <w:rFonts w:ascii="Arial" w:hAnsi="Arial" w:cs="Arial"/>
          <w:b/>
          <w:bCs/>
          <w:sz w:val="24"/>
          <w:szCs w:val="24"/>
        </w:rPr>
        <w:t xml:space="preserve"> – </w:t>
      </w:r>
      <w:r w:rsidRPr="65F95810">
        <w:rPr>
          <w:rFonts w:ascii="Arial" w:hAnsi="Arial" w:cs="Arial"/>
          <w:sz w:val="24"/>
          <w:szCs w:val="24"/>
        </w:rPr>
        <w:t>Sistema deverá apresentar gráfico d</w:t>
      </w:r>
      <w:r>
        <w:rPr>
          <w:rFonts w:ascii="Arial" w:hAnsi="Arial" w:cs="Arial"/>
          <w:sz w:val="24"/>
          <w:szCs w:val="24"/>
        </w:rPr>
        <w:t>o</w:t>
      </w:r>
      <w:r w:rsidRPr="65F95810">
        <w:rPr>
          <w:rFonts w:ascii="Arial" w:hAnsi="Arial" w:cs="Arial"/>
          <w:sz w:val="24"/>
          <w:szCs w:val="24"/>
        </w:rPr>
        <w:t xml:space="preserve"> consumo mensal.</w:t>
      </w:r>
    </w:p>
    <w:p w14:paraId="6503ECC7" w14:textId="1529C5D3" w:rsidR="00BC5A71" w:rsidRPr="00BC5A71" w:rsidRDefault="56D2A6E6" w:rsidP="00BC5A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6D2A6E6">
        <w:rPr>
          <w:rFonts w:ascii="Arial" w:hAnsi="Arial" w:cs="Arial"/>
          <w:b/>
          <w:bCs/>
          <w:sz w:val="24"/>
          <w:szCs w:val="24"/>
        </w:rPr>
        <w:t xml:space="preserve">RF03 – </w:t>
      </w:r>
      <w:r w:rsidRPr="56D2A6E6">
        <w:rPr>
          <w:rFonts w:ascii="Arial" w:hAnsi="Arial" w:cs="Arial"/>
          <w:sz w:val="24"/>
          <w:szCs w:val="24"/>
        </w:rPr>
        <w:t>Sistema deverá projetar valor final da conta de energia.</w:t>
      </w:r>
    </w:p>
    <w:p w14:paraId="4B14FFF3" w14:textId="76C1EE0E" w:rsidR="56D2A6E6" w:rsidRDefault="56D2A6E6" w:rsidP="56D2A6E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82C364" w14:textId="77777777" w:rsidR="49D4D56F" w:rsidRDefault="311A2424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311A2424">
        <w:rPr>
          <w:rFonts w:ascii="Arial" w:hAnsi="Arial" w:cs="Arial"/>
          <w:color w:val="auto"/>
          <w:sz w:val="24"/>
          <w:szCs w:val="24"/>
        </w:rPr>
        <w:lastRenderedPageBreak/>
        <w:t>Burn Down Chart</w:t>
      </w:r>
    </w:p>
    <w:p w14:paraId="710CA7AF" w14:textId="77777777" w:rsidR="00700780" w:rsidRDefault="00B42E42" w:rsidP="311A2424">
      <w:pPr>
        <w:sectPr w:rsidR="00700780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>
        <w:rPr>
          <w:noProof/>
        </w:rPr>
        <w:drawing>
          <wp:inline distT="0" distB="0" distL="0" distR="0" wp14:anchorId="2655B55E" wp14:editId="349C94E0">
            <wp:extent cx="5579745" cy="4058920"/>
            <wp:effectExtent l="0" t="0" r="1905" b="0"/>
            <wp:docPr id="9846389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389" name="Imagem 1" descr="Gráfico, Gráfico de linh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9373" w14:textId="77777777" w:rsidR="49D4D56F" w:rsidRDefault="5031025C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5031025C">
        <w:rPr>
          <w:rFonts w:ascii="Arial" w:hAnsi="Arial" w:cs="Arial"/>
          <w:color w:val="auto"/>
          <w:sz w:val="24"/>
          <w:szCs w:val="24"/>
        </w:rPr>
        <w:lastRenderedPageBreak/>
        <w:t>Diagramas</w:t>
      </w:r>
    </w:p>
    <w:p w14:paraId="02121E43" w14:textId="77962173" w:rsidR="00700780" w:rsidRDefault="00CF3317" w:rsidP="21EA5E0D">
      <w:pPr>
        <w:jc w:val="center"/>
      </w:pPr>
      <w:r w:rsidRPr="00CF3317">
        <w:rPr>
          <w:noProof/>
        </w:rPr>
        <w:drawing>
          <wp:inline distT="0" distB="0" distL="0" distR="0" wp14:anchorId="558E20DA" wp14:editId="043B3C02">
            <wp:extent cx="13319760" cy="60585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4E7A" w14:textId="0243E76E" w:rsidR="21EA5E0D" w:rsidRDefault="21EA5E0D" w:rsidP="21EA5E0D">
      <w:pPr>
        <w:jc w:val="center"/>
      </w:pPr>
      <w:r>
        <w:t>(Imagem – Diagrama de Classe)</w:t>
      </w:r>
    </w:p>
    <w:p w14:paraId="387BFE65" w14:textId="39BF2993" w:rsidR="70BFAFEB" w:rsidRDefault="00700780" w:rsidP="00086A8C">
      <w:pPr>
        <w:jc w:val="center"/>
      </w:pPr>
      <w:commentRangeStart w:id="22"/>
      <w:r>
        <w:rPr>
          <w:noProof/>
        </w:rPr>
        <w:lastRenderedPageBreak/>
        <w:drawing>
          <wp:inline distT="0" distB="0" distL="0" distR="0" wp14:anchorId="60133598" wp14:editId="5DDDA706">
            <wp:extent cx="12675786" cy="7113320"/>
            <wp:effectExtent l="0" t="0" r="0" b="0"/>
            <wp:docPr id="1" name="Imagem 1" descr="https://raw.githubusercontent.com/Igor12x/SmartEnergy/master/documentacao/diagrama_caso_u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Igor12x/SmartEnergy/master/documentacao/diagrama_caso_uso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8565" cy="718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2"/>
      <w:r w:rsidR="004D6C5D">
        <w:rPr>
          <w:rStyle w:val="Refdecomentrio"/>
        </w:rPr>
        <w:commentReference w:id="22"/>
      </w:r>
    </w:p>
    <w:p w14:paraId="7A23C5C3" w14:textId="6C4694CF" w:rsidR="00700780" w:rsidRDefault="21EA5E0D" w:rsidP="00086A8C">
      <w:pPr>
        <w:spacing w:line="257" w:lineRule="auto"/>
        <w:jc w:val="center"/>
        <w:sectPr w:rsidR="00700780" w:rsidSect="00086A8C">
          <w:pgSz w:w="23811" w:h="16838" w:orient="landscape" w:code="8"/>
          <w:pgMar w:top="1701" w:right="1134" w:bottom="1134" w:left="1701" w:header="709" w:footer="709" w:gutter="284"/>
          <w:cols w:space="708"/>
          <w:docGrid w:linePitch="360"/>
        </w:sectPr>
      </w:pPr>
      <w:r>
        <w:t>(Imagem – Diagrama de Caso de Uso</w:t>
      </w:r>
      <w:r w:rsidR="00086A8C">
        <w:t>)</w:t>
      </w:r>
    </w:p>
    <w:p w14:paraId="70DE06CD" w14:textId="3B8F743B" w:rsidR="70BFAFEB" w:rsidRDefault="70BFAFEB" w:rsidP="70BFAFEB">
      <w:pPr>
        <w:spacing w:line="257" w:lineRule="auto"/>
        <w:rPr>
          <w:rFonts w:ascii="Calibri" w:eastAsia="Calibri" w:hAnsi="Calibri" w:cs="Calibri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060"/>
      </w:tblGrid>
      <w:tr w:rsidR="70BFAFEB" w14:paraId="117C7301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76A570" w14:textId="3CA7095D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70BFAFEB" w14:paraId="47DA9E5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4A6E0E" w14:textId="0DE92866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CSU01 – Consultar consumo atual</w:t>
            </w:r>
          </w:p>
          <w:p w14:paraId="3E1235DE" w14:textId="3EDB2756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Consultar o consumo que foi registrado até o momento da última leitura realizada </w:t>
            </w:r>
          </w:p>
          <w:p w14:paraId="2C82597C" w14:textId="11660711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 w:rsidR="00EA6B5F">
              <w:rPr>
                <w:rFonts w:ascii="Calibri" w:eastAsia="Calibri" w:hAnsi="Calibri" w:cs="Calibri"/>
                <w:sz w:val="20"/>
                <w:szCs w:val="20"/>
              </w:rPr>
              <w:t>Sempre que entrar no aplicativo</w:t>
            </w:r>
          </w:p>
          <w:p w14:paraId="5C991DFB" w14:textId="27169E77" w:rsidR="70BFAFEB" w:rsidRDefault="70BFAFEB" w:rsidP="70BFAFEB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70BFAFEB" w14:paraId="5B2A811B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D0A5F6" w14:textId="35BE19B3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70BFAFEB" w14:paraId="35725653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65654E" w14:textId="494EC8D3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começa quando o usuário faz login no aplicativo.</w:t>
            </w:r>
          </w:p>
          <w:p w14:paraId="6D17C798" w14:textId="146E0AD8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exibe as informações de consumo quando o usuário cadastra uma residência.</w:t>
            </w:r>
          </w:p>
          <w:p w14:paraId="391375AE" w14:textId="71FF897E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exibirá informações de consumo após o medidor registrar o primeiro consumo.</w:t>
            </w:r>
          </w:p>
          <w:p w14:paraId="33B86C64" w14:textId="2006ECF3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poderá visualizar o total de consumo até a data atual.</w:t>
            </w:r>
          </w:p>
          <w:p w14:paraId="1BF7F15C" w14:textId="4A777D96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poderá visualizar o valor referente ao seu consumo atual.</w:t>
            </w:r>
          </w:p>
          <w:p w14:paraId="24612AFE" w14:textId="341CFC12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poderá visualizar a projeção do consumo mensal da conta.</w:t>
            </w:r>
          </w:p>
          <w:p w14:paraId="05869BCF" w14:textId="0BC04DA8" w:rsidR="70BFAFEB" w:rsidRPr="00C8501D" w:rsidRDefault="70BFAFEB" w:rsidP="00C8501D">
            <w:pPr>
              <w:pStyle w:val="PargrafodaLista"/>
              <w:numPr>
                <w:ilvl w:val="0"/>
                <w:numId w:val="41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poderá visualizar a projeção do valor previsto mensal da conta.</w:t>
            </w:r>
          </w:p>
          <w:p w14:paraId="3CAEFAE2" w14:textId="00D41820" w:rsidR="70BFAFEB" w:rsidRDefault="70BFAFEB" w:rsidP="00C8501D">
            <w:pPr>
              <w:pStyle w:val="PargrafodaLista"/>
              <w:numPr>
                <w:ilvl w:val="0"/>
                <w:numId w:val="41"/>
              </w:numPr>
            </w:pPr>
            <w:r w:rsidRPr="00C8501D">
              <w:rPr>
                <w:sz w:val="20"/>
                <w:szCs w:val="20"/>
              </w:rPr>
              <w:t>O usuário poderá visualizar uma barra de progresso que mostrará o quão próximo o valor atual está da projeção.</w:t>
            </w:r>
          </w:p>
        </w:tc>
      </w:tr>
      <w:tr w:rsidR="70BFAFEB" w14:paraId="265A3090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BB9AFA" w14:textId="16AA3FD5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70BFAFEB" w14:paraId="2237E962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762184" w14:textId="5C2101A7" w:rsidR="70BFAFEB" w:rsidRDefault="70BFAFEB" w:rsidP="70BFAFEB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70BFAFEB" w14:paraId="1DE04333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8A0B99" w14:textId="32425766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70BFAFEB" w14:paraId="03144C7A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738ECC" w14:textId="2280CF41" w:rsidR="70BFAFEB" w:rsidRDefault="70BFAFEB" w:rsidP="70BFAFEB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3.1 O Arduino não está gravando o consumo no banco de dados.</w:t>
            </w:r>
          </w:p>
          <w:p w14:paraId="21C5FDEC" w14:textId="1EB5938C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sz w:val="20"/>
                <w:szCs w:val="20"/>
              </w:rPr>
              <w:t>a)  O sistema deverá exibir uma mensagem para que o usuário entre em contato com o suporte a fim de verificar se a instalação do dispositivo está correta e se os dados estão sendo enviados para o banco de dados.</w:t>
            </w:r>
          </w:p>
        </w:tc>
      </w:tr>
      <w:tr w:rsidR="70BFAFEB" w14:paraId="57D9E492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D86E2A" w14:textId="23BBEF2F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PRÉ-CONDIÇÕES</w:t>
            </w:r>
          </w:p>
        </w:tc>
      </w:tr>
      <w:tr w:rsidR="70BFAFEB" w14:paraId="7FFDC556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77979F" w14:textId="4B841F86" w:rsidR="70BFAFEB" w:rsidRPr="00C8501D" w:rsidRDefault="70BFAFEB" w:rsidP="00C8501D">
            <w:pPr>
              <w:pStyle w:val="PargrafodaLista"/>
              <w:numPr>
                <w:ilvl w:val="0"/>
                <w:numId w:val="42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precisa estar logado no aplicativo</w:t>
            </w:r>
          </w:p>
          <w:p w14:paraId="07030084" w14:textId="365BF79D" w:rsidR="70BFAFEB" w:rsidRPr="00C8501D" w:rsidRDefault="70BFAFEB" w:rsidP="00C8501D">
            <w:pPr>
              <w:pStyle w:val="PargrafodaLista"/>
              <w:numPr>
                <w:ilvl w:val="0"/>
                <w:numId w:val="42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deve cadastrar uma residência</w:t>
            </w:r>
          </w:p>
        </w:tc>
      </w:tr>
      <w:tr w:rsidR="70BFAFEB" w14:paraId="1433FC7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F69297" w14:textId="632F1F9B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70BFAFEB" w14:paraId="5521640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E08148" w14:textId="0683077B" w:rsidR="70BFAFEB" w:rsidRDefault="70BFAFEB" w:rsidP="70BFAFEB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</w:tbl>
    <w:p w14:paraId="35139255" w14:textId="6AC7C966" w:rsidR="70BFAFEB" w:rsidRDefault="70BFAFEB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0D86462B" w14:textId="733E99B0" w:rsidR="00086A8C" w:rsidRDefault="00086A8C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439AEC60" w14:textId="296AE708" w:rsidR="00086A8C" w:rsidRDefault="00086A8C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052DF4AD" w14:textId="77777777" w:rsidR="00086A8C" w:rsidRDefault="00086A8C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Tabelacomgrade"/>
        <w:tblW w:w="9060" w:type="dxa"/>
        <w:tblLayout w:type="fixed"/>
        <w:tblLook w:val="04A0" w:firstRow="1" w:lastRow="0" w:firstColumn="1" w:lastColumn="0" w:noHBand="0" w:noVBand="1"/>
      </w:tblPr>
      <w:tblGrid>
        <w:gridCol w:w="9060"/>
      </w:tblGrid>
      <w:tr w:rsidR="70BFAFEB" w14:paraId="115F257D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30286D" w14:textId="3CA7095D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70BFAFEB" w14:paraId="75954E12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557696" w14:textId="40BDFCC2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CSU02 – Consultar limite consumo</w:t>
            </w:r>
          </w:p>
          <w:p w14:paraId="637BB93C" w14:textId="2EF4632C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Consultar o consumo atual e comparar o quão próximo ele está do limite estabelecido</w:t>
            </w:r>
          </w:p>
          <w:p w14:paraId="7B39454F" w14:textId="4417486F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 w:rsidR="00EA6B5F">
              <w:rPr>
                <w:rFonts w:ascii="Calibri" w:eastAsia="Calibri" w:hAnsi="Calibri" w:cs="Calibri"/>
                <w:sz w:val="20"/>
                <w:szCs w:val="20"/>
              </w:rPr>
              <w:t xml:space="preserve">Sempre que entrar </w:t>
            </w:r>
            <w:r w:rsidR="00773CF8"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  <w:r w:rsidR="00EA6B5F">
              <w:rPr>
                <w:rFonts w:ascii="Calibri" w:eastAsia="Calibri" w:hAnsi="Calibri" w:cs="Calibri"/>
                <w:sz w:val="20"/>
                <w:szCs w:val="20"/>
              </w:rPr>
              <w:t>aplicativo</w:t>
            </w:r>
          </w:p>
          <w:p w14:paraId="5DD6A9BF" w14:textId="27169E77" w:rsidR="70BFAFEB" w:rsidRDefault="70BFAFEB" w:rsidP="70BFAFEB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70BFAFEB" w14:paraId="5EEC89A5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E78724" w14:textId="35BE19B3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70BFAFEB" w14:paraId="0168D62F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A416EC" w14:textId="6DF0D095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inicia quando o usuário realiza o login no aplicativo.</w:t>
            </w:r>
          </w:p>
          <w:p w14:paraId="7FBB75F2" w14:textId="204BCA98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exibe as informações de consumo quando o usuário cadastra uma residência.</w:t>
            </w:r>
          </w:p>
          <w:p w14:paraId="390565C8" w14:textId="3D7ED02C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exibirá o valor do limite definido pelo usuário.</w:t>
            </w:r>
          </w:p>
          <w:p w14:paraId="3D0A2AF8" w14:textId="043A0C9B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exibirá o valor atual da conta com base no consumo já registrado.</w:t>
            </w:r>
          </w:p>
          <w:p w14:paraId="2D2E8A87" w14:textId="5597447A" w:rsidR="70BFAFEB" w:rsidRPr="00C8501D" w:rsidRDefault="70BFAFEB" w:rsidP="00C8501D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mostrará uma barra para acompanhar o quão próximo o valor atual está do limite.</w:t>
            </w:r>
          </w:p>
        </w:tc>
      </w:tr>
      <w:tr w:rsidR="70BFAFEB" w14:paraId="5EE946C6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3E787C" w14:textId="16AA3FD5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70BFAFEB" w14:paraId="54480A00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B572FF" w14:textId="5C2101A7" w:rsidR="70BFAFEB" w:rsidRDefault="70BFAFEB" w:rsidP="70BFAFEB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70BFAFEB" w14:paraId="79BE241C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E889B6" w14:textId="32425766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70BFAFEB" w14:paraId="4C9DEBB1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BF5109" w14:textId="71F77ADA" w:rsidR="70BFAFEB" w:rsidRDefault="70BFAFEB" w:rsidP="70BFAFEB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4.1 O Arduino não está realizando a gravação do consumo no banco.</w:t>
            </w:r>
          </w:p>
          <w:p w14:paraId="79CA00FF" w14:textId="600E47FA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sz w:val="20"/>
                <w:szCs w:val="20"/>
              </w:rPr>
              <w:t>a)  O sistema deverá exibir uma mensagem para que o usuário entre em contato com o suporte a fim de verificar se a instalação do dispositivo está correta e se os dados estão sendo enviados para o banco de dados.</w:t>
            </w:r>
          </w:p>
        </w:tc>
      </w:tr>
      <w:tr w:rsidR="70BFAFEB" w14:paraId="3085F326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C2CC25" w14:textId="23BBEF2F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lastRenderedPageBreak/>
              <w:t>PRÉ-CONDIÇÕES</w:t>
            </w:r>
          </w:p>
        </w:tc>
      </w:tr>
      <w:tr w:rsidR="70BFAFEB" w14:paraId="09FF482D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ED20E" w14:textId="67B6650E" w:rsidR="70BFAFEB" w:rsidRPr="00C8501D" w:rsidRDefault="70BFAFEB" w:rsidP="00C8501D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precisa estar logado no aplicativo</w:t>
            </w:r>
          </w:p>
          <w:p w14:paraId="48B040D2" w14:textId="4842CFE3" w:rsidR="70BFAFEB" w:rsidRPr="00C8501D" w:rsidRDefault="70BFAFEB" w:rsidP="00C8501D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deve cadastrar uma residência</w:t>
            </w:r>
          </w:p>
          <w:p w14:paraId="5157D5EF" w14:textId="24059733" w:rsidR="70BFAFEB" w:rsidRPr="00C8501D" w:rsidRDefault="70BFAFEB" w:rsidP="00C8501D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precisa estabelecer um limite desejado</w:t>
            </w:r>
          </w:p>
        </w:tc>
      </w:tr>
      <w:tr w:rsidR="70BFAFEB" w14:paraId="2D003394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14F9CC" w14:textId="632F1F9B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70BFAFEB" w14:paraId="05FB8297" w14:textId="77777777" w:rsidTr="00C8501D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0672E9" w14:textId="0D387951" w:rsidR="70BFAFEB" w:rsidRDefault="70BFAFEB" w:rsidP="70BFAFEB">
            <w:pPr>
              <w:jc w:val="center"/>
            </w:pPr>
          </w:p>
        </w:tc>
      </w:tr>
    </w:tbl>
    <w:p w14:paraId="25BBBEBA" w14:textId="77777777" w:rsidR="00C8501D" w:rsidRDefault="00C8501D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3EE38453" w14:textId="77777777" w:rsidR="00EA6B5F" w:rsidRDefault="00EA6B5F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0AEFD832" w14:textId="77777777" w:rsidR="00EA6B5F" w:rsidRDefault="00EA6B5F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Tabelacomgrade"/>
        <w:tblW w:w="9060" w:type="dxa"/>
        <w:tblLayout w:type="fixed"/>
        <w:tblLook w:val="04A0" w:firstRow="1" w:lastRow="0" w:firstColumn="1" w:lastColumn="0" w:noHBand="0" w:noVBand="1"/>
      </w:tblPr>
      <w:tblGrid>
        <w:gridCol w:w="9060"/>
      </w:tblGrid>
      <w:tr w:rsidR="00C8501D" w14:paraId="413D9352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C71A03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00C8501D" w14:paraId="254ACDAF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498D66" w14:textId="77777777" w:rsidR="00C8501D" w:rsidRDefault="00C8501D" w:rsidP="00CD49D6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CSU03 – Consultar consumo dia de hoje</w:t>
            </w:r>
          </w:p>
          <w:p w14:paraId="0AC26F61" w14:textId="77777777" w:rsidR="00C8501D" w:rsidRDefault="00C8501D" w:rsidP="00CD49D6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Consultar o consumo registrado somente do dia de hoje</w:t>
            </w:r>
          </w:p>
          <w:p w14:paraId="60379050" w14:textId="33FCACCB" w:rsidR="00C8501D" w:rsidRDefault="00C8501D" w:rsidP="00CD49D6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 w:rsidR="00773CF8">
              <w:rPr>
                <w:rFonts w:ascii="Calibri" w:eastAsia="Calibri" w:hAnsi="Calibri" w:cs="Calibri"/>
                <w:sz w:val="20"/>
                <w:szCs w:val="20"/>
              </w:rPr>
              <w:t>Sempre que entrar aplicativo</w:t>
            </w:r>
          </w:p>
          <w:p w14:paraId="4EA8301E" w14:textId="77777777" w:rsidR="00C8501D" w:rsidRDefault="00C8501D" w:rsidP="00CD49D6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00C8501D" w14:paraId="37E9FF0E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C183CC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00C8501D" w14:paraId="34C4BCE6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A7CAD" w14:textId="77777777" w:rsidR="00C8501D" w:rsidRPr="00C8501D" w:rsidRDefault="00C8501D" w:rsidP="00C8501D">
            <w:pPr>
              <w:pStyle w:val="PargrafodaLista"/>
              <w:numPr>
                <w:ilvl w:val="0"/>
                <w:numId w:val="35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começa quando o usuário faz login no aplicativo.</w:t>
            </w:r>
          </w:p>
          <w:p w14:paraId="0CBDC25B" w14:textId="77777777" w:rsidR="00C8501D" w:rsidRPr="00C8501D" w:rsidRDefault="00C8501D" w:rsidP="00C8501D">
            <w:pPr>
              <w:pStyle w:val="PargrafodaLista"/>
              <w:numPr>
                <w:ilvl w:val="0"/>
                <w:numId w:val="35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caso de uso exibe as informações de consumo quando o usuário cadastra uma residência.</w:t>
            </w:r>
          </w:p>
          <w:p w14:paraId="66D5D7CD" w14:textId="77777777" w:rsidR="00C8501D" w:rsidRPr="00C8501D" w:rsidRDefault="00C8501D" w:rsidP="00C8501D">
            <w:pPr>
              <w:pStyle w:val="PargrafodaLista"/>
              <w:numPr>
                <w:ilvl w:val="0"/>
                <w:numId w:val="35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aplicativo exibirá o total de consumo da residência do dia atual quando o usuário abrir o aplicativo.</w:t>
            </w:r>
          </w:p>
        </w:tc>
      </w:tr>
      <w:tr w:rsidR="00C8501D" w14:paraId="701AB9F1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8F8CD5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00C8501D" w14:paraId="0B52D9B6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5C486A" w14:textId="77777777" w:rsidR="00C8501D" w:rsidRDefault="00C8501D" w:rsidP="00CD49D6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00C8501D" w14:paraId="5CD7CF47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76CE5F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00C8501D" w14:paraId="5D8F9AAF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37BC8B" w14:textId="77777777" w:rsidR="00C8501D" w:rsidRDefault="00C8501D" w:rsidP="00CD49D6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3.1 O Arduino não está realizando a gravação do consumo no banco.</w:t>
            </w:r>
          </w:p>
          <w:p w14:paraId="1B4913F7" w14:textId="77777777" w:rsidR="00C8501D" w:rsidRDefault="00C8501D" w:rsidP="00CD49D6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sz w:val="20"/>
                <w:szCs w:val="20"/>
              </w:rPr>
              <w:t>a)  O sistema deverá exibir uma mensagem para que o usuário entre em contato com o suporte a fim de verificar se a instalação do dispositivo está correta e se os dados estão sendo enviados para o banco de dados.</w:t>
            </w:r>
          </w:p>
        </w:tc>
      </w:tr>
      <w:tr w:rsidR="00C8501D" w14:paraId="270274A1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2E0F00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PRÉ-CONDIÇÕES</w:t>
            </w:r>
          </w:p>
        </w:tc>
      </w:tr>
      <w:tr w:rsidR="00C8501D" w14:paraId="25C00F78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41011B" w14:textId="77777777" w:rsidR="00C8501D" w:rsidRPr="00C8501D" w:rsidRDefault="00C8501D" w:rsidP="00C8501D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precisa estar logado no aplicativo</w:t>
            </w:r>
          </w:p>
          <w:p w14:paraId="6CD4409F" w14:textId="77777777" w:rsidR="00C8501D" w:rsidRPr="00C8501D" w:rsidRDefault="00C8501D" w:rsidP="00C8501D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deve cadastrar uma residência</w:t>
            </w:r>
          </w:p>
        </w:tc>
      </w:tr>
      <w:tr w:rsidR="00C8501D" w14:paraId="282CA33D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1E443C" w14:textId="77777777" w:rsidR="00C8501D" w:rsidRDefault="00C8501D" w:rsidP="00CD49D6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00C8501D" w14:paraId="5226D26A" w14:textId="77777777" w:rsidTr="00CD49D6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7F3526" w14:textId="77777777" w:rsidR="00C8501D" w:rsidRDefault="00C8501D" w:rsidP="00CD49D6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</w:tbl>
    <w:p w14:paraId="3ACBEBA5" w14:textId="77777777" w:rsidR="00C8501D" w:rsidRDefault="00C8501D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31E0A93B" w14:textId="77777777" w:rsidR="00773CF8" w:rsidRDefault="00773CF8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060"/>
      </w:tblGrid>
      <w:tr w:rsidR="00773CF8" w14:paraId="256DC288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250642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00773CF8" w14:paraId="1ECD93D4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CCA9DA" w14:textId="7B5397DF" w:rsidR="00773CF8" w:rsidRDefault="00773CF8" w:rsidP="00700780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4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–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Definir limite de consumo</w:t>
            </w:r>
          </w:p>
          <w:p w14:paraId="0C9D1738" w14:textId="029F2EBE" w:rsidR="00773CF8" w:rsidRDefault="00773CF8" w:rsidP="00700780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Definir um limite de valor que gostaria de pagar ao mês</w:t>
            </w:r>
          </w:p>
          <w:p w14:paraId="01907F1D" w14:textId="3AB5FD45" w:rsidR="00773CF8" w:rsidRDefault="00773CF8" w:rsidP="00700780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1 vês ao mês</w:t>
            </w:r>
          </w:p>
          <w:p w14:paraId="1F691EC1" w14:textId="77777777" w:rsidR="00773CF8" w:rsidRDefault="00773CF8" w:rsidP="00700780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00773CF8" w14:paraId="3977BECF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ACF675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00773CF8" w14:paraId="5FD7861B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DFD454" w14:textId="377756CB" w:rsidR="00773CF8" w:rsidRPr="00C8501D" w:rsidRDefault="00773CF8" w:rsidP="00773CF8">
            <w:pPr>
              <w:pStyle w:val="PargrafodaLista"/>
              <w:numPr>
                <w:ilvl w:val="0"/>
                <w:numId w:val="39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 xml:space="preserve">O caso de uso começa quando o usuário </w:t>
            </w:r>
            <w:r>
              <w:rPr>
                <w:sz w:val="20"/>
                <w:szCs w:val="20"/>
              </w:rPr>
              <w:t>clica em definir limite</w:t>
            </w:r>
            <w:r w:rsidRPr="00C8501D">
              <w:rPr>
                <w:sz w:val="20"/>
                <w:szCs w:val="20"/>
              </w:rPr>
              <w:t>.</w:t>
            </w:r>
          </w:p>
          <w:p w14:paraId="42E17F25" w14:textId="32231839" w:rsidR="00773CF8" w:rsidRPr="00C8501D" w:rsidRDefault="00773CF8" w:rsidP="00773CF8">
            <w:pPr>
              <w:pStyle w:val="PargrafodaLista"/>
              <w:numPr>
                <w:ilvl w:val="0"/>
                <w:numId w:val="39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 xml:space="preserve">O aplicativo exibirá </w:t>
            </w:r>
            <w:r>
              <w:rPr>
                <w:sz w:val="20"/>
                <w:szCs w:val="20"/>
              </w:rPr>
              <w:t>uma janela em que será possível definir limite em reais.</w:t>
            </w:r>
          </w:p>
        </w:tc>
      </w:tr>
      <w:tr w:rsidR="00773CF8" w14:paraId="4D69B693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40A794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00773CF8" w14:paraId="43E723C7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8E0F20" w14:textId="77777777" w:rsidR="00773CF8" w:rsidRDefault="00773CF8" w:rsidP="00700780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00773CF8" w14:paraId="62ADD28A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546B87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00773CF8" w14:paraId="133E8BF7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AFB1A2" w14:textId="77777777" w:rsidR="00773CF8" w:rsidRPr="70BFAFEB" w:rsidRDefault="00773CF8" w:rsidP="00700780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  <w:tr w:rsidR="00773CF8" w14:paraId="6CAED1F9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72D053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PRÉ-CONDIÇÕES</w:t>
            </w:r>
          </w:p>
        </w:tc>
      </w:tr>
      <w:tr w:rsidR="00773CF8" w14:paraId="4521F914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BA24C9" w14:textId="77777777" w:rsidR="00773CF8" w:rsidRPr="00C8501D" w:rsidRDefault="00773CF8" w:rsidP="00773CF8">
            <w:pPr>
              <w:pStyle w:val="PargrafodaLista"/>
              <w:numPr>
                <w:ilvl w:val="0"/>
                <w:numId w:val="40"/>
              </w:numPr>
              <w:rPr>
                <w:sz w:val="20"/>
                <w:szCs w:val="20"/>
              </w:rPr>
            </w:pPr>
            <w:r w:rsidRPr="00C8501D">
              <w:rPr>
                <w:sz w:val="20"/>
                <w:szCs w:val="20"/>
              </w:rPr>
              <w:t>O usuário deve estar logado no aplicativo</w:t>
            </w:r>
          </w:p>
        </w:tc>
      </w:tr>
      <w:tr w:rsidR="00773CF8" w14:paraId="6C95DE79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5D47BC" w14:textId="77777777" w:rsidR="00773CF8" w:rsidRDefault="00773CF8" w:rsidP="00700780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00773CF8" w14:paraId="17EF38E5" w14:textId="77777777" w:rsidTr="00700780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84A65E" w14:textId="77777777" w:rsidR="00773CF8" w:rsidRDefault="00773CF8" w:rsidP="00700780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</w:tbl>
    <w:p w14:paraId="34954781" w14:textId="77777777" w:rsidR="00773CF8" w:rsidRDefault="00773CF8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311BE4CB" w14:textId="77777777" w:rsidR="00773CF8" w:rsidRDefault="00773CF8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060"/>
      </w:tblGrid>
      <w:tr w:rsidR="70BFAFEB" w14:paraId="260ADA89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11E65" w14:textId="3CA7095D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</w:rPr>
              <w:t>NARRATIVA DE CASO DE USO</w:t>
            </w:r>
          </w:p>
        </w:tc>
      </w:tr>
      <w:tr w:rsidR="70BFAFEB" w14:paraId="3C35260E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079BBF" w14:textId="43E84EF6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Sigla/Nome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CSU0</w:t>
            </w:r>
            <w:r w:rsidR="00EA6B5F">
              <w:rPr>
                <w:rFonts w:ascii="Calibri" w:eastAsia="Calibri" w:hAnsi="Calibri" w:cs="Calibri"/>
                <w:sz w:val="20"/>
                <w:szCs w:val="20"/>
              </w:rPr>
              <w:t>5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– Ler dicas de consumo</w:t>
            </w:r>
          </w:p>
          <w:p w14:paraId="3D280EE5" w14:textId="1E35043C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Ler artigos que ajudam o usuário a realizar consumo inteligente sua residência</w:t>
            </w:r>
          </w:p>
          <w:p w14:paraId="1D55D460" w14:textId="412C3EB3" w:rsidR="70BFAFEB" w:rsidRDefault="70BFAFEB" w:rsidP="70BFAFE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Frequência estimada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1 vez ao dia</w:t>
            </w:r>
          </w:p>
          <w:p w14:paraId="27768164" w14:textId="27169E77" w:rsidR="70BFAFEB" w:rsidRDefault="70BFAFEB" w:rsidP="70BFAFEB"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Ator Principal</w:t>
            </w:r>
            <w:r w:rsidRPr="70BFAFEB">
              <w:rPr>
                <w:rFonts w:ascii="Calibri" w:eastAsia="Calibri" w:hAnsi="Calibri" w:cs="Calibri"/>
                <w:sz w:val="20"/>
                <w:szCs w:val="20"/>
              </w:rPr>
              <w:t>: Usuário</w:t>
            </w:r>
          </w:p>
        </w:tc>
      </w:tr>
      <w:tr w:rsidR="70BFAFEB" w14:paraId="18371D25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770282" w14:textId="35BE19B3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PRINCIPAL</w:t>
            </w:r>
          </w:p>
        </w:tc>
      </w:tr>
      <w:tr w:rsidR="70BFAFEB" w14:paraId="160A7FC3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AC222C" w14:textId="23080D22" w:rsidR="70BFAFEB" w:rsidRPr="00773CF8" w:rsidRDefault="70BFAFEB" w:rsidP="00773CF8">
            <w:pPr>
              <w:pStyle w:val="PargrafodaLista"/>
              <w:numPr>
                <w:ilvl w:val="0"/>
                <w:numId w:val="43"/>
              </w:numPr>
              <w:rPr>
                <w:sz w:val="20"/>
                <w:szCs w:val="20"/>
              </w:rPr>
            </w:pPr>
            <w:r w:rsidRPr="00773CF8">
              <w:rPr>
                <w:sz w:val="20"/>
                <w:szCs w:val="20"/>
              </w:rPr>
              <w:t>O caso de uso começa quando o usuário faz login no aplicativo.</w:t>
            </w:r>
          </w:p>
          <w:p w14:paraId="1FFB7978" w14:textId="6EE40FF6" w:rsidR="70BFAFEB" w:rsidRPr="00773CF8" w:rsidRDefault="70BFAFEB" w:rsidP="00773CF8">
            <w:pPr>
              <w:pStyle w:val="PargrafodaLista"/>
              <w:numPr>
                <w:ilvl w:val="0"/>
                <w:numId w:val="43"/>
              </w:numPr>
              <w:rPr>
                <w:sz w:val="20"/>
                <w:szCs w:val="20"/>
              </w:rPr>
            </w:pPr>
            <w:r w:rsidRPr="00773CF8">
              <w:rPr>
                <w:sz w:val="20"/>
                <w:szCs w:val="20"/>
              </w:rPr>
              <w:t>O aplicativo exibirá artigos com dicas que podem ajudar a reduzir o consumo do usuário.</w:t>
            </w:r>
          </w:p>
        </w:tc>
      </w:tr>
      <w:tr w:rsidR="70BFAFEB" w14:paraId="35330E4E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34846D" w14:textId="16AA3FD5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 ALTERNATIVO</w:t>
            </w:r>
          </w:p>
        </w:tc>
      </w:tr>
      <w:tr w:rsidR="70BFAFEB" w14:paraId="5034034E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E1E804" w14:textId="5C2101A7" w:rsidR="70BFAFEB" w:rsidRDefault="70BFAFEB" w:rsidP="70BFAFEB">
            <w:r w:rsidRPr="70BFAFE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</w:tr>
      <w:tr w:rsidR="70BFAFEB" w14:paraId="1FECE7E5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5661EE" w14:textId="32425766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CENÁRIOS DE EXCEÇÃO</w:t>
            </w:r>
          </w:p>
        </w:tc>
      </w:tr>
      <w:tr w:rsidR="00773CF8" w14:paraId="53AFA3DD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05558B" w14:textId="77777777" w:rsidR="00773CF8" w:rsidRPr="70BFAFEB" w:rsidRDefault="00773CF8" w:rsidP="70BFAFEB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  <w:tr w:rsidR="70BFAFEB" w14:paraId="4B33E696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27F231" w14:textId="23BBEF2F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PRÉ-CONDIÇÕES</w:t>
            </w:r>
          </w:p>
        </w:tc>
      </w:tr>
      <w:tr w:rsidR="70BFAFEB" w14:paraId="1DF22E66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724796" w14:textId="02404BDE" w:rsidR="70BFAFEB" w:rsidRPr="00773CF8" w:rsidRDefault="70BFAFEB" w:rsidP="00773CF8">
            <w:pPr>
              <w:pStyle w:val="PargrafodaLista"/>
              <w:numPr>
                <w:ilvl w:val="0"/>
                <w:numId w:val="45"/>
              </w:numPr>
              <w:rPr>
                <w:sz w:val="20"/>
                <w:szCs w:val="20"/>
              </w:rPr>
            </w:pPr>
            <w:r w:rsidRPr="00773CF8">
              <w:rPr>
                <w:sz w:val="20"/>
                <w:szCs w:val="20"/>
              </w:rPr>
              <w:t>O usuário deve estar logado no aplicativo</w:t>
            </w:r>
          </w:p>
        </w:tc>
      </w:tr>
      <w:tr w:rsidR="70BFAFEB" w14:paraId="16314ECD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596496" w14:textId="632F1F9B" w:rsidR="70BFAFEB" w:rsidRDefault="70BFAFEB" w:rsidP="70BFAFEB">
            <w:pPr>
              <w:jc w:val="center"/>
            </w:pPr>
            <w:r w:rsidRPr="70BFAFE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PÓS-CONDIÇÕES</w:t>
            </w:r>
          </w:p>
        </w:tc>
      </w:tr>
      <w:tr w:rsidR="70BFAFEB" w14:paraId="4749B74B" w14:textId="77777777" w:rsidTr="70BFAFEB">
        <w:trPr>
          <w:trHeight w:val="300"/>
        </w:trPr>
        <w:tc>
          <w:tcPr>
            <w:tcW w:w="9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DEA1D7" w14:textId="0683077B" w:rsidR="70BFAFEB" w:rsidRDefault="70BFAFEB" w:rsidP="70BFAFEB">
            <w:pPr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</w:tbl>
    <w:p w14:paraId="76CC3FBB" w14:textId="48D9C877" w:rsidR="70BFAFEB" w:rsidRDefault="70BFAFEB" w:rsidP="70BFAFE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04E0FE12" w14:textId="1F323BA4" w:rsidR="49D4D56F" w:rsidRDefault="5031025C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5031025C">
        <w:rPr>
          <w:rFonts w:ascii="Arial" w:hAnsi="Arial" w:cs="Arial"/>
          <w:color w:val="auto"/>
          <w:sz w:val="24"/>
          <w:szCs w:val="24"/>
        </w:rPr>
        <w:t>Plano de testes</w:t>
      </w:r>
    </w:p>
    <w:p w14:paraId="6526BCDF" w14:textId="4660FD49" w:rsidR="00CD49D6" w:rsidRPr="00CD49D6" w:rsidRDefault="00CD49D6" w:rsidP="00CD49D6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CD49D6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036C078D" w14:textId="6DA2ABBD" w:rsidR="49D4D56F" w:rsidRDefault="5031025C" w:rsidP="65F95810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5031025C">
        <w:rPr>
          <w:rFonts w:ascii="Arial" w:hAnsi="Arial" w:cs="Arial"/>
          <w:color w:val="auto"/>
          <w:sz w:val="24"/>
          <w:szCs w:val="24"/>
        </w:rPr>
        <w:t>Resultados</w:t>
      </w:r>
    </w:p>
    <w:p w14:paraId="6A4A3645" w14:textId="4845E0AB" w:rsidR="00B95C14" w:rsidRDefault="00CD49D6" w:rsidP="00CD49D6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  <w:sectPr w:rsidR="00B95C14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 w:rsidRPr="00CD49D6">
        <w:rPr>
          <w:rFonts w:ascii="Arial" w:eastAsia="Arial" w:hAnsi="Arial" w:cs="Arial"/>
          <w:color w:val="000000" w:themeColor="text1"/>
          <w:sz w:val="24"/>
          <w:szCs w:val="24"/>
        </w:rPr>
        <w:t>Não foi realizado nenhum teste durante essa sprint.</w:t>
      </w:r>
    </w:p>
    <w:p w14:paraId="04669AF8" w14:textId="77777777" w:rsidR="00CD49D6" w:rsidRPr="00CD49D6" w:rsidRDefault="00CD49D6" w:rsidP="00CD49D6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E54829E" w14:textId="70D027B6" w:rsidR="56D2A6E6" w:rsidRPr="00CD49D6" w:rsidRDefault="5031025C" w:rsidP="56D2A6E6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5031025C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5031025C">
        <w:rPr>
          <w:rFonts w:ascii="Arial" w:hAnsi="Arial" w:cs="Arial"/>
          <w:color w:val="auto"/>
          <w:sz w:val="24"/>
          <w:szCs w:val="24"/>
        </w:rPr>
        <w:t xml:space="preserve"> e Retrospectiva</w:t>
      </w:r>
    </w:p>
    <w:p w14:paraId="5E0EFC77" w14:textId="113E2AB4" w:rsidR="00CD49D6" w:rsidRDefault="00942AED" w:rsidP="56D2A6E6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t>1ª Semana</w:t>
      </w:r>
    </w:p>
    <w:p w14:paraId="2B05AFAA" w14:textId="6C108B66" w:rsidR="00B95C14" w:rsidRDefault="00B95C14" w:rsidP="56D2A6E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1C0C290" wp14:editId="4A3E834A">
            <wp:extent cx="8891905" cy="2371725"/>
            <wp:effectExtent l="0" t="0" r="4445" b="9525"/>
            <wp:docPr id="7455218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21800" name="Imagem 1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B814" w14:textId="77777777" w:rsidR="00B95C14" w:rsidRDefault="00B95C14" w:rsidP="56D2A6E6">
      <w:pPr>
        <w:rPr>
          <w:b/>
          <w:bCs/>
          <w:sz w:val="24"/>
        </w:rPr>
      </w:pPr>
    </w:p>
    <w:p w14:paraId="68CEE5BC" w14:textId="0D182343" w:rsidR="00B95C14" w:rsidRDefault="00B95C14" w:rsidP="56D2A6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0D7749" wp14:editId="6C0C34F4">
            <wp:extent cx="8891905" cy="5594985"/>
            <wp:effectExtent l="0" t="0" r="4445" b="5715"/>
            <wp:docPr id="187900387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03878" name="Imagem 1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C1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ACC6A6" wp14:editId="6248A1A1">
            <wp:extent cx="8891905" cy="4036695"/>
            <wp:effectExtent l="0" t="0" r="4445" b="1905"/>
            <wp:docPr id="16902189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18998" name="Imagem 1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C1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218819" wp14:editId="46E9C50F">
            <wp:extent cx="8891905" cy="3517900"/>
            <wp:effectExtent l="0" t="0" r="4445" b="6350"/>
            <wp:docPr id="27951421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14214" name="Imagem 1" descr="Interface gráfica do usuário, Aplicativo, Word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392" w14:textId="77777777" w:rsidR="00B95C14" w:rsidRDefault="00B95C14" w:rsidP="56D2A6E6">
      <w:pPr>
        <w:rPr>
          <w:noProof/>
        </w:rPr>
      </w:pPr>
    </w:p>
    <w:p w14:paraId="28813437" w14:textId="77777777" w:rsidR="00B95C14" w:rsidRDefault="00B95C14" w:rsidP="56D2A6E6">
      <w:pPr>
        <w:rPr>
          <w:noProof/>
        </w:rPr>
      </w:pPr>
    </w:p>
    <w:p w14:paraId="0B473051" w14:textId="77777777" w:rsidR="00B95C14" w:rsidRDefault="00B95C14" w:rsidP="56D2A6E6">
      <w:pPr>
        <w:rPr>
          <w:noProof/>
        </w:rPr>
      </w:pPr>
    </w:p>
    <w:p w14:paraId="5C1FDFA8" w14:textId="77777777" w:rsidR="00B95C14" w:rsidRDefault="00B95C14" w:rsidP="56D2A6E6">
      <w:pPr>
        <w:rPr>
          <w:noProof/>
        </w:rPr>
      </w:pPr>
    </w:p>
    <w:p w14:paraId="5E9C12DE" w14:textId="77777777" w:rsidR="00B95C14" w:rsidRDefault="00B95C14" w:rsidP="56D2A6E6">
      <w:pPr>
        <w:rPr>
          <w:noProof/>
        </w:rPr>
      </w:pPr>
    </w:p>
    <w:p w14:paraId="43BE0E5B" w14:textId="77777777" w:rsidR="00B95C14" w:rsidRPr="00B95C14" w:rsidRDefault="00B95C14" w:rsidP="56D2A6E6">
      <w:pPr>
        <w:rPr>
          <w:b/>
          <w:bCs/>
          <w:sz w:val="24"/>
        </w:rPr>
      </w:pPr>
    </w:p>
    <w:p w14:paraId="78821713" w14:textId="0658210F" w:rsidR="00B95C14" w:rsidRPr="00B95C14" w:rsidRDefault="56D2A6E6" w:rsidP="56D2A6E6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lastRenderedPageBreak/>
        <w:t>2ª Semana</w:t>
      </w:r>
      <w:r w:rsidR="00B95C14">
        <w:rPr>
          <w:noProof/>
        </w:rPr>
        <w:drawing>
          <wp:inline distT="0" distB="0" distL="0" distR="0" wp14:anchorId="28277774" wp14:editId="50970CC7">
            <wp:extent cx="8891905" cy="2242185"/>
            <wp:effectExtent l="0" t="0" r="4445" b="5715"/>
            <wp:docPr id="5254025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02520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14" w:rsidRPr="00B95C14">
        <w:rPr>
          <w:noProof/>
        </w:rPr>
        <w:t xml:space="preserve"> </w:t>
      </w:r>
      <w:r w:rsidR="00B95C14">
        <w:rPr>
          <w:noProof/>
        </w:rPr>
        <w:lastRenderedPageBreak/>
        <w:drawing>
          <wp:inline distT="0" distB="0" distL="0" distR="0" wp14:anchorId="5380DA97" wp14:editId="717FB692">
            <wp:extent cx="8891905" cy="5715000"/>
            <wp:effectExtent l="0" t="0" r="4445" b="0"/>
            <wp:docPr id="108597023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70230" name="Imagem 1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14" w:rsidRPr="00B95C14">
        <w:rPr>
          <w:noProof/>
        </w:rPr>
        <w:t xml:space="preserve"> </w:t>
      </w:r>
      <w:r w:rsidR="00B95C14">
        <w:rPr>
          <w:noProof/>
        </w:rPr>
        <w:lastRenderedPageBreak/>
        <w:drawing>
          <wp:inline distT="0" distB="0" distL="0" distR="0" wp14:anchorId="6BB98101" wp14:editId="7E994CAF">
            <wp:extent cx="8891905" cy="3692525"/>
            <wp:effectExtent l="0" t="0" r="4445" b="3175"/>
            <wp:docPr id="43202278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22789" name="Imagem 1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14" w:rsidRPr="00B95C14">
        <w:rPr>
          <w:noProof/>
        </w:rPr>
        <w:t xml:space="preserve"> </w:t>
      </w:r>
      <w:r w:rsidR="00B95C14">
        <w:rPr>
          <w:noProof/>
        </w:rPr>
        <w:lastRenderedPageBreak/>
        <w:drawing>
          <wp:inline distT="0" distB="0" distL="0" distR="0" wp14:anchorId="1DEB493C" wp14:editId="751C8A38">
            <wp:extent cx="8891905" cy="3589242"/>
            <wp:effectExtent l="0" t="0" r="4445" b="0"/>
            <wp:docPr id="87751151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11511" name="Imagem 1" descr="Interface gráfica do usuário, Aplicativo, Word&#10;&#10;Descrição gerada automaticamente"/>
                    <pic:cNvPicPr/>
                  </pic:nvPicPr>
                  <pic:blipFill rotWithShape="1">
                    <a:blip r:embed="rId40"/>
                    <a:srcRect t="4795"/>
                    <a:stretch/>
                  </pic:blipFill>
                  <pic:spPr bwMode="auto">
                    <a:xfrm>
                      <a:off x="0" y="0"/>
                      <a:ext cx="8891905" cy="358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EA64B" w14:textId="77777777" w:rsidR="00B95C14" w:rsidRDefault="00B95C14" w:rsidP="56D2A6E6">
      <w:pPr>
        <w:rPr>
          <w:noProof/>
        </w:rPr>
      </w:pPr>
    </w:p>
    <w:p w14:paraId="72A6A9E9" w14:textId="77777777" w:rsidR="00B95C14" w:rsidRDefault="00B95C14" w:rsidP="56D2A6E6">
      <w:pPr>
        <w:rPr>
          <w:noProof/>
        </w:rPr>
      </w:pPr>
    </w:p>
    <w:p w14:paraId="3CC92269" w14:textId="77777777" w:rsidR="00B95C14" w:rsidRDefault="00B95C14" w:rsidP="56D2A6E6">
      <w:pPr>
        <w:rPr>
          <w:noProof/>
        </w:rPr>
      </w:pPr>
    </w:p>
    <w:p w14:paraId="1B3A2CE6" w14:textId="77777777" w:rsidR="00B42E42" w:rsidRDefault="00B42E42" w:rsidP="56D2A6E6">
      <w:pPr>
        <w:rPr>
          <w:noProof/>
        </w:rPr>
      </w:pPr>
    </w:p>
    <w:p w14:paraId="478D75AB" w14:textId="77777777" w:rsidR="00B95C14" w:rsidRDefault="00B95C14" w:rsidP="56D2A6E6">
      <w:pPr>
        <w:rPr>
          <w:noProof/>
        </w:rPr>
      </w:pPr>
    </w:p>
    <w:p w14:paraId="177F3670" w14:textId="77777777" w:rsidR="00B95C14" w:rsidRPr="00B95C14" w:rsidRDefault="00B95C14" w:rsidP="56D2A6E6">
      <w:pPr>
        <w:rPr>
          <w:b/>
          <w:bCs/>
          <w:sz w:val="24"/>
          <w:szCs w:val="24"/>
        </w:rPr>
      </w:pPr>
    </w:p>
    <w:p w14:paraId="15E80158" w14:textId="3C10E66F" w:rsidR="00CD49D6" w:rsidRDefault="56D2A6E6" w:rsidP="56889072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t xml:space="preserve">3ª Semana  </w:t>
      </w:r>
    </w:p>
    <w:p w14:paraId="385A7D94" w14:textId="6EAC6A59" w:rsidR="00B42E42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78D9E2" wp14:editId="74C60D2C">
            <wp:extent cx="8891905" cy="2265045"/>
            <wp:effectExtent l="0" t="0" r="4445" b="1905"/>
            <wp:docPr id="719234739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34739" name="Imagem 1" descr="Interface gráfica do usuário, Aplicativo, Word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9991" w14:textId="7FE3551C" w:rsidR="00B42E42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450955" wp14:editId="2683ECF4">
            <wp:extent cx="8855710" cy="5760085"/>
            <wp:effectExtent l="0" t="0" r="2540" b="0"/>
            <wp:docPr id="135322134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1340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571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C11A" w14:textId="1E7B9D4E" w:rsidR="00B42E42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E8C96" wp14:editId="4F9EA8D0">
            <wp:extent cx="8891905" cy="4616450"/>
            <wp:effectExtent l="0" t="0" r="4445" b="0"/>
            <wp:docPr id="175715451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4519" name="Imagem 1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9285" w14:textId="206D5338" w:rsidR="00B42E42" w:rsidRPr="00B95C14" w:rsidRDefault="00B42E42" w:rsidP="5688907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1E4EEE" wp14:editId="4F524608">
            <wp:extent cx="8891905" cy="5706745"/>
            <wp:effectExtent l="0" t="0" r="4445" b="8255"/>
            <wp:docPr id="15783008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0898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E010" w14:textId="76AE6923" w:rsidR="00B42E42" w:rsidRDefault="56889072" w:rsidP="56D2A6E6">
      <w:pPr>
        <w:rPr>
          <w:b/>
          <w:bCs/>
          <w:sz w:val="24"/>
          <w:szCs w:val="24"/>
        </w:rPr>
      </w:pPr>
      <w:r w:rsidRPr="00B95C14">
        <w:rPr>
          <w:b/>
          <w:bCs/>
          <w:sz w:val="24"/>
          <w:szCs w:val="24"/>
        </w:rPr>
        <w:lastRenderedPageBreak/>
        <w:t xml:space="preserve">4ª Semana </w:t>
      </w:r>
      <w:r w:rsidR="00B42E42">
        <w:rPr>
          <w:noProof/>
        </w:rPr>
        <w:drawing>
          <wp:inline distT="0" distB="0" distL="0" distR="0" wp14:anchorId="5A35029B" wp14:editId="2C4F7ACD">
            <wp:extent cx="8891905" cy="2289810"/>
            <wp:effectExtent l="0" t="0" r="4445" b="0"/>
            <wp:docPr id="274480000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80000" name="Imagem 1" descr="Interface gráfica do usuário, Aplicativo, Word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41" w:rsidRPr="004D1141">
        <w:rPr>
          <w:noProof/>
        </w:rPr>
        <w:t xml:space="preserve"> </w:t>
      </w:r>
      <w:r w:rsidR="004D1141">
        <w:rPr>
          <w:noProof/>
        </w:rPr>
        <w:lastRenderedPageBreak/>
        <w:drawing>
          <wp:inline distT="0" distB="0" distL="0" distR="0" wp14:anchorId="06EA5B40" wp14:editId="6280BF6A">
            <wp:extent cx="8891905" cy="5641975"/>
            <wp:effectExtent l="0" t="0" r="4445" b="0"/>
            <wp:docPr id="9571747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7474" name="Imagem 1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41" w:rsidRPr="004D1141">
        <w:rPr>
          <w:noProof/>
        </w:rPr>
        <w:t xml:space="preserve"> </w:t>
      </w:r>
      <w:r w:rsidR="004D1141">
        <w:rPr>
          <w:noProof/>
        </w:rPr>
        <w:lastRenderedPageBreak/>
        <w:drawing>
          <wp:inline distT="0" distB="0" distL="0" distR="0" wp14:anchorId="502619DF" wp14:editId="0F256AA5">
            <wp:extent cx="8891905" cy="5722620"/>
            <wp:effectExtent l="0" t="0" r="4445" b="0"/>
            <wp:docPr id="165665797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57975" name="Imagem 1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41" w:rsidRPr="004D1141">
        <w:rPr>
          <w:noProof/>
        </w:rPr>
        <w:t xml:space="preserve"> </w:t>
      </w:r>
      <w:r w:rsidR="004D1141">
        <w:rPr>
          <w:noProof/>
        </w:rPr>
        <w:lastRenderedPageBreak/>
        <w:drawing>
          <wp:inline distT="0" distB="0" distL="0" distR="0" wp14:anchorId="2E936552" wp14:editId="67A2B4DB">
            <wp:extent cx="8889365" cy="5760085"/>
            <wp:effectExtent l="0" t="0" r="6985" b="0"/>
            <wp:docPr id="29514578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45787" name="Imagem 1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8936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5C4D" w14:textId="77777777" w:rsidR="00B42E42" w:rsidRDefault="00B42E42" w:rsidP="56D2A6E6">
      <w:pPr>
        <w:rPr>
          <w:b/>
          <w:bCs/>
          <w:sz w:val="24"/>
          <w:szCs w:val="24"/>
        </w:rPr>
        <w:sectPr w:rsidR="00B42E42" w:rsidSect="00B95C14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</w:p>
    <w:p w14:paraId="74620BA9" w14:textId="6F650358" w:rsidR="00CD49D6" w:rsidRPr="00B95C14" w:rsidRDefault="00CD49D6" w:rsidP="56D2A6E6">
      <w:pPr>
        <w:rPr>
          <w:b/>
          <w:bCs/>
          <w:sz w:val="24"/>
          <w:szCs w:val="24"/>
        </w:rPr>
      </w:pPr>
    </w:p>
    <w:p w14:paraId="22851F0F" w14:textId="20A82B9F" w:rsidR="00CD49D6" w:rsidRDefault="5031025C" w:rsidP="00CD49D6">
      <w:pPr>
        <w:jc w:val="both"/>
        <w:rPr>
          <w:rFonts w:ascii="Arial" w:hAnsi="Arial" w:cs="Arial"/>
          <w:sz w:val="24"/>
          <w:szCs w:val="24"/>
        </w:rPr>
      </w:pPr>
      <w:r w:rsidRPr="5031025C">
        <w:rPr>
          <w:rFonts w:ascii="Arial" w:hAnsi="Arial" w:cs="Arial"/>
          <w:b/>
          <w:bCs/>
          <w:sz w:val="24"/>
          <w:szCs w:val="24"/>
        </w:rPr>
        <w:t xml:space="preserve">Retrospectiva: </w:t>
      </w:r>
      <w:r w:rsidRPr="5031025C">
        <w:rPr>
          <w:rFonts w:ascii="Arial" w:hAnsi="Arial" w:cs="Arial"/>
          <w:sz w:val="24"/>
          <w:szCs w:val="24"/>
        </w:rPr>
        <w:t xml:space="preserve">Na segunda sprint, a maioria das tarefas foi concluída com sucesso, principalmente em relação à parte de front-end. No entanto, houve dificuldades no desenvolvimento da API, o que levou a um gasto de horas maior do que o esperado para concluí-la e ocasionou atrasos nas tarefas do </w:t>
      </w:r>
      <w:proofErr w:type="spellStart"/>
      <w:r w:rsidRPr="5031025C">
        <w:rPr>
          <w:rFonts w:ascii="Arial" w:hAnsi="Arial" w:cs="Arial"/>
          <w:sz w:val="24"/>
          <w:szCs w:val="24"/>
        </w:rPr>
        <w:t>back</w:t>
      </w:r>
      <w:proofErr w:type="spellEnd"/>
      <w:r w:rsidRPr="5031025C">
        <w:rPr>
          <w:rFonts w:ascii="Arial" w:hAnsi="Arial" w:cs="Arial"/>
          <w:sz w:val="24"/>
          <w:szCs w:val="24"/>
        </w:rPr>
        <w:t xml:space="preserve">-end, que dependiam da comunicação com o banco de dados para passar os dados para a aplicação. </w:t>
      </w:r>
      <w:r w:rsidR="00CD49D6">
        <w:rPr>
          <w:rFonts w:ascii="Arial" w:hAnsi="Arial" w:cs="Arial"/>
          <w:sz w:val="24"/>
          <w:szCs w:val="24"/>
        </w:rPr>
        <w:t>Foi necessário também fazer pequenas alterações no nosso banco para atender à necessidade que íamos ter para gravar os dados estariam sendo gerados pelo Arduino.</w:t>
      </w:r>
    </w:p>
    <w:p w14:paraId="373A8C05" w14:textId="513F5AB8" w:rsidR="46BB9ADE" w:rsidRDefault="00CD49D6" w:rsidP="00CD49D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5031025C" w:rsidRPr="5031025C">
        <w:rPr>
          <w:rFonts w:ascii="Arial" w:hAnsi="Arial" w:cs="Arial"/>
          <w:sz w:val="24"/>
          <w:szCs w:val="24"/>
        </w:rPr>
        <w:t xml:space="preserve"> parte do Arduino está sendo desenvolvida conforme a disponibilidade do professor para ajudar, o que pode ter afetado o progresso dessa </w:t>
      </w:r>
      <w:r>
        <w:rPr>
          <w:rFonts w:ascii="Arial" w:hAnsi="Arial" w:cs="Arial"/>
          <w:sz w:val="24"/>
          <w:szCs w:val="24"/>
        </w:rPr>
        <w:t>tarefa</w:t>
      </w:r>
      <w:r w:rsidR="5031025C" w:rsidRPr="5031025C">
        <w:rPr>
          <w:rFonts w:ascii="Arial" w:hAnsi="Arial" w:cs="Arial"/>
          <w:sz w:val="24"/>
          <w:szCs w:val="24"/>
        </w:rPr>
        <w:t>. No entanto, foi possível concluir uma parte importante, que era a montagem do quadro, que já está operante, capturando o gasto de energia que é passado pelo sensor e realizando o cálculo para descobrir o consumo. O que falta agora é enviar esses dados para o banco por meio da API</w:t>
      </w:r>
      <w:r>
        <w:rPr>
          <w:rFonts w:ascii="Arial" w:hAnsi="Arial" w:cs="Arial"/>
          <w:sz w:val="24"/>
          <w:szCs w:val="24"/>
        </w:rPr>
        <w:t xml:space="preserve"> foi construída nessa sprint.</w:t>
      </w:r>
    </w:p>
    <w:p w14:paraId="20284398" w14:textId="6C5ECEFA" w:rsidR="46BB9ADE" w:rsidRDefault="5031025C" w:rsidP="00CD49D6">
      <w:pPr>
        <w:jc w:val="both"/>
        <w:rPr>
          <w:rFonts w:ascii="Arial" w:hAnsi="Arial" w:cs="Arial"/>
          <w:sz w:val="24"/>
          <w:szCs w:val="24"/>
        </w:rPr>
      </w:pPr>
      <w:r w:rsidRPr="5031025C">
        <w:rPr>
          <w:rFonts w:ascii="Arial" w:hAnsi="Arial" w:cs="Arial"/>
          <w:sz w:val="24"/>
          <w:szCs w:val="24"/>
        </w:rPr>
        <w:t xml:space="preserve">Em geral, a equipe teve um bom desempenho nessa sprint, com a conclusão da maioria das tarefas. Entretanto, será necessário mudar a estratégia na próxima sprint, alocando mais horas e membros para a realização da parte de </w:t>
      </w:r>
      <w:proofErr w:type="spellStart"/>
      <w:r w:rsidRPr="5031025C">
        <w:rPr>
          <w:rFonts w:ascii="Arial" w:hAnsi="Arial" w:cs="Arial"/>
          <w:sz w:val="24"/>
          <w:szCs w:val="24"/>
        </w:rPr>
        <w:t>back</w:t>
      </w:r>
      <w:proofErr w:type="spellEnd"/>
      <w:r w:rsidRPr="5031025C">
        <w:rPr>
          <w:rFonts w:ascii="Arial" w:hAnsi="Arial" w:cs="Arial"/>
          <w:sz w:val="24"/>
          <w:szCs w:val="24"/>
        </w:rPr>
        <w:t xml:space="preserve">-end do projeto, que está atualmente em atraso e apresentando dificuldades para concluir tudo que foi proposto no início pelo </w:t>
      </w:r>
      <w:proofErr w:type="spellStart"/>
      <w:r w:rsidRPr="5031025C">
        <w:rPr>
          <w:rFonts w:ascii="Arial" w:hAnsi="Arial" w:cs="Arial"/>
          <w:sz w:val="24"/>
          <w:szCs w:val="24"/>
        </w:rPr>
        <w:t>product</w:t>
      </w:r>
      <w:proofErr w:type="spellEnd"/>
      <w:r w:rsidRPr="5031025C">
        <w:rPr>
          <w:rFonts w:ascii="Arial" w:hAnsi="Arial" w:cs="Arial"/>
          <w:sz w:val="24"/>
          <w:szCs w:val="24"/>
        </w:rPr>
        <w:t xml:space="preserve"> backlog.</w:t>
      </w:r>
    </w:p>
    <w:p w14:paraId="65E32425" w14:textId="55EE86D7" w:rsidR="00CD49D6" w:rsidRDefault="00CD49D6" w:rsidP="46BB9ADE"/>
    <w:p w14:paraId="3AB7D96C" w14:textId="3A1CCC9E" w:rsidR="00CD49D6" w:rsidRDefault="00CD49D6" w:rsidP="46BB9ADE"/>
    <w:p w14:paraId="7DE28EB4" w14:textId="77899044" w:rsidR="00CD49D6" w:rsidRDefault="00CD49D6" w:rsidP="46BB9ADE"/>
    <w:p w14:paraId="7467803C" w14:textId="77777777" w:rsidR="00A34DCC" w:rsidRDefault="00A34DCC" w:rsidP="46BB9ADE"/>
    <w:p w14:paraId="34D5AEEC" w14:textId="77777777" w:rsidR="00A34DCC" w:rsidRDefault="00A34DCC" w:rsidP="46BB9ADE"/>
    <w:p w14:paraId="2F383E2D" w14:textId="77777777" w:rsidR="00A34DCC" w:rsidRDefault="00A34DCC" w:rsidP="46BB9ADE"/>
    <w:p w14:paraId="32806254" w14:textId="77777777" w:rsidR="00A34DCC" w:rsidRDefault="00A34DCC" w:rsidP="46BB9ADE"/>
    <w:p w14:paraId="46C03B00" w14:textId="77777777" w:rsidR="00A34DCC" w:rsidRDefault="00A34DCC" w:rsidP="46BB9ADE"/>
    <w:p w14:paraId="51DC47B0" w14:textId="77777777" w:rsidR="00A34DCC" w:rsidRDefault="00A34DCC" w:rsidP="46BB9ADE"/>
    <w:p w14:paraId="77F24F3F" w14:textId="25D72BF5" w:rsidR="00CD49D6" w:rsidRDefault="00CD49D6" w:rsidP="46BB9ADE"/>
    <w:p w14:paraId="04345C62" w14:textId="77777777" w:rsidR="00765531" w:rsidRDefault="00765531" w:rsidP="46BB9ADE"/>
    <w:p w14:paraId="4ABE2A73" w14:textId="77777777" w:rsidR="00CD49D6" w:rsidRDefault="00CD49D6" w:rsidP="46BB9ADE"/>
    <w:p w14:paraId="63789FF7" w14:textId="515EEDA6" w:rsidR="49D4D56F" w:rsidRDefault="49D4D56F" w:rsidP="65F95810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Terceiro Sprint</w:t>
      </w:r>
    </w:p>
    <w:p w14:paraId="2BA538ED" w14:textId="752198AF" w:rsidR="00B4772B" w:rsidRPr="00B4772B" w:rsidRDefault="00B4772B" w:rsidP="00B4772B">
      <w:pPr>
        <w:rPr>
          <w:rFonts w:ascii="Arial" w:hAnsi="Arial" w:cs="Arial"/>
          <w:sz w:val="24"/>
          <w:szCs w:val="24"/>
        </w:rPr>
      </w:pPr>
      <w:r w:rsidRPr="00B4772B">
        <w:rPr>
          <w:rFonts w:ascii="Arial" w:hAnsi="Arial" w:cs="Arial"/>
          <w:sz w:val="24"/>
          <w:szCs w:val="24"/>
        </w:rPr>
        <w:t xml:space="preserve">Durante a terceira sprint, tivemos a preocupação de </w:t>
      </w:r>
      <w:proofErr w:type="spellStart"/>
      <w:r w:rsidRPr="00B4772B">
        <w:rPr>
          <w:rFonts w:ascii="Arial" w:hAnsi="Arial" w:cs="Arial"/>
          <w:sz w:val="24"/>
          <w:szCs w:val="24"/>
        </w:rPr>
        <w:t>refatorar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nosso código tanto no Android, envolvendo a parte do </w:t>
      </w:r>
      <w:proofErr w:type="spellStart"/>
      <w:r w:rsidRPr="00B4772B">
        <w:rPr>
          <w:rFonts w:ascii="Arial" w:hAnsi="Arial" w:cs="Arial"/>
          <w:sz w:val="24"/>
          <w:szCs w:val="24"/>
        </w:rPr>
        <w:t>backend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quanto do </w:t>
      </w:r>
      <w:proofErr w:type="spellStart"/>
      <w:r w:rsidRPr="00B4772B">
        <w:rPr>
          <w:rFonts w:ascii="Arial" w:hAnsi="Arial" w:cs="Arial"/>
          <w:sz w:val="24"/>
          <w:szCs w:val="24"/>
        </w:rPr>
        <w:t>frontend</w:t>
      </w:r>
      <w:proofErr w:type="spellEnd"/>
      <w:r w:rsidRPr="00B4772B">
        <w:rPr>
          <w:rFonts w:ascii="Arial" w:hAnsi="Arial" w:cs="Arial"/>
          <w:sz w:val="24"/>
          <w:szCs w:val="24"/>
        </w:rPr>
        <w:t>. Atualizamos e atribuímos nomes significativos às variáveis e componentes, além de separar as classes em pastas distintas. Identificamos as classes responsáveis pela comunicação com a API e aquelas relacionadas às atividades das telas.</w:t>
      </w:r>
    </w:p>
    <w:p w14:paraId="2DBECB19" w14:textId="5C631820" w:rsidR="00B4772B" w:rsidRPr="00B4772B" w:rsidRDefault="00B4772B" w:rsidP="00B4772B">
      <w:pPr>
        <w:rPr>
          <w:rFonts w:ascii="Arial" w:hAnsi="Arial" w:cs="Arial"/>
          <w:sz w:val="24"/>
          <w:szCs w:val="24"/>
        </w:rPr>
      </w:pPr>
      <w:r w:rsidRPr="00B4772B">
        <w:rPr>
          <w:rFonts w:ascii="Arial" w:hAnsi="Arial" w:cs="Arial"/>
          <w:sz w:val="24"/>
          <w:szCs w:val="24"/>
        </w:rPr>
        <w:t>Também nos empenhamos em finalizar a maior parte das requisições necessárias por meio da API, para isso, alocamos membros da equipe na</w:t>
      </w:r>
      <w:r>
        <w:rPr>
          <w:rFonts w:ascii="Arial" w:hAnsi="Arial" w:cs="Arial"/>
          <w:sz w:val="24"/>
          <w:szCs w:val="24"/>
        </w:rPr>
        <w:t>s</w:t>
      </w:r>
      <w:r w:rsidRPr="00B4772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duas primeiras</w:t>
      </w:r>
      <w:r w:rsidRPr="00B4772B">
        <w:rPr>
          <w:rFonts w:ascii="Arial" w:hAnsi="Arial" w:cs="Arial"/>
          <w:sz w:val="24"/>
          <w:szCs w:val="24"/>
        </w:rPr>
        <w:t xml:space="preserve"> semana</w:t>
      </w:r>
      <w:r>
        <w:rPr>
          <w:rFonts w:ascii="Arial" w:hAnsi="Arial" w:cs="Arial"/>
          <w:sz w:val="24"/>
          <w:szCs w:val="24"/>
        </w:rPr>
        <w:t>s</w:t>
      </w:r>
      <w:r w:rsidRPr="00B4772B">
        <w:rPr>
          <w:rFonts w:ascii="Arial" w:hAnsi="Arial" w:cs="Arial"/>
          <w:sz w:val="24"/>
          <w:szCs w:val="24"/>
        </w:rPr>
        <w:t xml:space="preserve"> para trabalhar no </w:t>
      </w:r>
      <w:proofErr w:type="spellStart"/>
      <w:r w:rsidRPr="00B4772B">
        <w:rPr>
          <w:rFonts w:ascii="Arial" w:hAnsi="Arial" w:cs="Arial"/>
          <w:sz w:val="24"/>
          <w:szCs w:val="24"/>
        </w:rPr>
        <w:t>backend</w:t>
      </w:r>
      <w:proofErr w:type="spellEnd"/>
      <w:r w:rsidRPr="00B4772B">
        <w:rPr>
          <w:rFonts w:ascii="Arial" w:hAnsi="Arial" w:cs="Arial"/>
          <w:sz w:val="24"/>
          <w:szCs w:val="24"/>
        </w:rPr>
        <w:t>. Nosso objetivo era finalizar essas tarefas o mais rápido possível e criar tudo o que seria necessário em relação ao cadastro, login e recuperação de senha do usuário.</w:t>
      </w:r>
    </w:p>
    <w:p w14:paraId="16589BC5" w14:textId="0B82487D" w:rsidR="00B4772B" w:rsidRDefault="00B4772B" w:rsidP="00B4772B">
      <w:pPr>
        <w:rPr>
          <w:rFonts w:ascii="Arial" w:hAnsi="Arial" w:cs="Arial"/>
          <w:sz w:val="24"/>
          <w:szCs w:val="24"/>
        </w:rPr>
      </w:pPr>
      <w:r w:rsidRPr="00B4772B">
        <w:rPr>
          <w:rFonts w:ascii="Arial" w:hAnsi="Arial" w:cs="Arial"/>
          <w:sz w:val="24"/>
          <w:szCs w:val="24"/>
        </w:rPr>
        <w:t xml:space="preserve">À medida que as atividades do </w:t>
      </w:r>
      <w:proofErr w:type="spellStart"/>
      <w:r w:rsidRPr="00B4772B">
        <w:rPr>
          <w:rFonts w:ascii="Arial" w:hAnsi="Arial" w:cs="Arial"/>
          <w:sz w:val="24"/>
          <w:szCs w:val="24"/>
        </w:rPr>
        <w:t>backend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foram sendo finalizadas, começamos a alocar membros para trabalhar no </w:t>
      </w:r>
      <w:proofErr w:type="spellStart"/>
      <w:r w:rsidRPr="00B4772B">
        <w:rPr>
          <w:rFonts w:ascii="Arial" w:hAnsi="Arial" w:cs="Arial"/>
          <w:sz w:val="24"/>
          <w:szCs w:val="24"/>
        </w:rPr>
        <w:t>frontend</w:t>
      </w:r>
      <w:proofErr w:type="spellEnd"/>
      <w:r w:rsidRPr="00B4772B">
        <w:rPr>
          <w:rFonts w:ascii="Arial" w:hAnsi="Arial" w:cs="Arial"/>
          <w:sz w:val="24"/>
          <w:szCs w:val="24"/>
        </w:rPr>
        <w:t xml:space="preserve"> durante as últimas semanas. Nosso objetivo é criar novos protótipos e telas que precisarão ser adicionados ao sistema para que alguns pontos da aplicação façam mais sentido. Essas implementações serão realizadas na próxima sprint.</w:t>
      </w:r>
    </w:p>
    <w:p w14:paraId="120737EF" w14:textId="799E2028" w:rsidR="00B4772B" w:rsidRPr="00B4772B" w:rsidRDefault="00B4772B" w:rsidP="00765531">
      <w:pPr>
        <w:rPr>
          <w:rFonts w:ascii="Arial" w:hAnsi="Arial" w:cs="Arial"/>
          <w:sz w:val="24"/>
          <w:szCs w:val="24"/>
        </w:rPr>
      </w:pPr>
    </w:p>
    <w:p w14:paraId="29ED0A78" w14:textId="097B13A9" w:rsidR="448F5588" w:rsidRDefault="448F5588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</w:p>
    <w:p w14:paraId="6D1D6967" w14:textId="729C96AD" w:rsidR="00765531" w:rsidRPr="00AB5627" w:rsidRDefault="00AB5627" w:rsidP="00AB5627">
      <w:pPr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00AB5627">
        <w:rPr>
          <w:rFonts w:ascii="Arial" w:hAnsi="Arial" w:cs="Arial"/>
          <w:sz w:val="24"/>
          <w:szCs w:val="24"/>
        </w:rPr>
        <w:t>Product</w:t>
      </w:r>
      <w:proofErr w:type="spellEnd"/>
      <w:r w:rsidRPr="00AB5627">
        <w:rPr>
          <w:rFonts w:ascii="Arial" w:hAnsi="Arial" w:cs="Arial"/>
          <w:sz w:val="24"/>
          <w:szCs w:val="24"/>
        </w:rPr>
        <w:t xml:space="preserve"> Backlog inicial.</w:t>
      </w:r>
    </w:p>
    <w:p w14:paraId="360272E7" w14:textId="77777777" w:rsidR="448F5588" w:rsidRDefault="448F5588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</w:p>
    <w:p w14:paraId="4E492A09" w14:textId="77777777" w:rsidR="00AB5627" w:rsidRPr="00AB5627" w:rsidRDefault="00AB5627" w:rsidP="00AB5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RF04 – </w:t>
      </w:r>
      <w:r w:rsidRPr="00AB5627">
        <w:rPr>
          <w:rFonts w:ascii="Arial" w:hAnsi="Arial" w:cs="Arial"/>
          <w:sz w:val="24"/>
          <w:szCs w:val="24"/>
        </w:rPr>
        <w:t>Sistema deverá realizar o cadastro do usuário.</w:t>
      </w:r>
    </w:p>
    <w:p w14:paraId="67DE7A0D" w14:textId="77777777" w:rsidR="00AB5627" w:rsidRPr="00AB5627" w:rsidRDefault="00AB5627" w:rsidP="00AB5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RF05 – </w:t>
      </w:r>
      <w:r w:rsidRPr="00AB5627">
        <w:rPr>
          <w:rFonts w:ascii="Arial" w:hAnsi="Arial" w:cs="Arial"/>
          <w:sz w:val="24"/>
          <w:szCs w:val="24"/>
        </w:rPr>
        <w:t xml:space="preserve">Sistema deverá realizar o login do usuário. </w:t>
      </w:r>
    </w:p>
    <w:p w14:paraId="630BC8FD" w14:textId="7C4D6E7E" w:rsidR="00765531" w:rsidRPr="00765531" w:rsidRDefault="00AB5627" w:rsidP="007655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RF06 – </w:t>
      </w:r>
      <w:r w:rsidRPr="00AB5627">
        <w:rPr>
          <w:rFonts w:ascii="Arial" w:hAnsi="Arial" w:cs="Arial"/>
          <w:sz w:val="24"/>
          <w:szCs w:val="24"/>
        </w:rPr>
        <w:t>Sistema deverá permitir recuperar a senha</w:t>
      </w:r>
      <w:r w:rsidR="00765531">
        <w:rPr>
          <w:rFonts w:ascii="Arial" w:hAnsi="Arial" w:cs="Arial"/>
          <w:sz w:val="24"/>
          <w:szCs w:val="24"/>
        </w:rPr>
        <w:t>.</w:t>
      </w:r>
    </w:p>
    <w:p w14:paraId="68F5FA46" w14:textId="77777777" w:rsidR="448F5588" w:rsidRDefault="448F5588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Burn Down Chart</w:t>
      </w:r>
    </w:p>
    <w:p w14:paraId="6FF01F33" w14:textId="37EAF3C4" w:rsidR="00AB4EBA" w:rsidRPr="00AB4EBA" w:rsidRDefault="00EF3D4A" w:rsidP="00AB4EBA">
      <w:r>
        <w:rPr>
          <w:noProof/>
        </w:rPr>
        <w:drawing>
          <wp:inline distT="0" distB="0" distL="0" distR="0" wp14:anchorId="4B966DE9" wp14:editId="7B0519B5">
            <wp:extent cx="5579745" cy="4088765"/>
            <wp:effectExtent l="0" t="0" r="1905" b="6985"/>
            <wp:docPr id="175750172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0172" name="Imagem 1" descr="Gráfico, Gráfico de linhas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087B" w14:textId="111BF10C" w:rsidR="70BFAFEB" w:rsidRDefault="70BFAFEB" w:rsidP="70BFAFEB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70BFAFEB">
        <w:rPr>
          <w:rFonts w:ascii="Arial" w:hAnsi="Arial" w:cs="Arial"/>
          <w:color w:val="auto"/>
          <w:sz w:val="24"/>
          <w:szCs w:val="24"/>
        </w:rPr>
        <w:t>Diagramas</w:t>
      </w:r>
    </w:p>
    <w:p w14:paraId="2671B4FB" w14:textId="77777777" w:rsidR="448F5588" w:rsidRDefault="70BFAFEB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70BFAFEB">
        <w:rPr>
          <w:rFonts w:ascii="Arial" w:hAnsi="Arial" w:cs="Arial"/>
          <w:color w:val="auto"/>
          <w:sz w:val="24"/>
          <w:szCs w:val="24"/>
        </w:rPr>
        <w:t>Plano de testes</w:t>
      </w:r>
    </w:p>
    <w:p w14:paraId="1AF35971" w14:textId="3CA73C7D" w:rsidR="00A34DCC" w:rsidRDefault="70BFAFEB" w:rsidP="65F95810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  <w:sectPr w:rsidR="00A34DCC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 w:rsidRPr="70BFAFEB">
        <w:rPr>
          <w:rFonts w:ascii="Arial" w:hAnsi="Arial" w:cs="Arial"/>
          <w:color w:val="auto"/>
          <w:sz w:val="24"/>
          <w:szCs w:val="24"/>
        </w:rPr>
        <w:t>Resultado</w:t>
      </w:r>
    </w:p>
    <w:p w14:paraId="2636CBCB" w14:textId="77777777" w:rsidR="448F5588" w:rsidRDefault="448F5588" w:rsidP="00765531">
      <w:pPr>
        <w:pStyle w:val="Ttulo1"/>
        <w:spacing w:before="120" w:after="120" w:line="360" w:lineRule="auto"/>
        <w:rPr>
          <w:rFonts w:ascii="Arial" w:hAnsi="Arial" w:cs="Arial"/>
          <w:color w:val="auto"/>
          <w:sz w:val="24"/>
          <w:szCs w:val="24"/>
        </w:rPr>
      </w:pPr>
    </w:p>
    <w:p w14:paraId="28E550EA" w14:textId="627B7BE2" w:rsidR="00B10463" w:rsidRDefault="70BFAFEB" w:rsidP="00B10463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70BFAFEB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70BFAFEB">
        <w:rPr>
          <w:rFonts w:ascii="Arial" w:hAnsi="Arial" w:cs="Arial"/>
          <w:color w:val="auto"/>
          <w:sz w:val="24"/>
          <w:szCs w:val="24"/>
        </w:rPr>
        <w:t xml:space="preserve"> e Retrospectiva</w:t>
      </w:r>
    </w:p>
    <w:p w14:paraId="091A10C3" w14:textId="5CC31E34" w:rsidR="003E01AB" w:rsidRPr="003E01AB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t>1ª Semana</w:t>
      </w:r>
      <w:r w:rsidR="003E01AB">
        <w:rPr>
          <w:noProof/>
        </w:rPr>
        <w:drawing>
          <wp:inline distT="0" distB="0" distL="0" distR="0" wp14:anchorId="4D319B50" wp14:editId="12626662">
            <wp:extent cx="8891905" cy="2052955"/>
            <wp:effectExtent l="0" t="0" r="4445" b="4445"/>
            <wp:docPr id="606674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436" name="Imagem 1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AB" w:rsidRPr="003E01AB">
        <w:rPr>
          <w:noProof/>
        </w:rPr>
        <w:t xml:space="preserve"> </w:t>
      </w:r>
      <w:r w:rsidR="003E01AB">
        <w:rPr>
          <w:noProof/>
        </w:rPr>
        <w:lastRenderedPageBreak/>
        <w:drawing>
          <wp:inline distT="0" distB="0" distL="0" distR="0" wp14:anchorId="6AB5E2B8" wp14:editId="0643F572">
            <wp:extent cx="8891905" cy="4671060"/>
            <wp:effectExtent l="0" t="0" r="4445" b="0"/>
            <wp:docPr id="17639911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91113" name="Imagem 1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AB" w:rsidRPr="003E01AB">
        <w:rPr>
          <w:noProof/>
        </w:rPr>
        <w:t xml:space="preserve"> </w:t>
      </w:r>
      <w:r w:rsidR="003E01AB">
        <w:rPr>
          <w:noProof/>
        </w:rPr>
        <w:lastRenderedPageBreak/>
        <w:drawing>
          <wp:inline distT="0" distB="0" distL="0" distR="0" wp14:anchorId="5AE3B4F3" wp14:editId="688EE1F9">
            <wp:extent cx="8891905" cy="4779645"/>
            <wp:effectExtent l="0" t="0" r="4445" b="1905"/>
            <wp:docPr id="1021249412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49412" name="Imagem 1" descr="Interface gráfica do usuário, Aplicativo, Site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AB" w:rsidRPr="003E01AB">
        <w:rPr>
          <w:noProof/>
        </w:rPr>
        <w:t xml:space="preserve"> </w:t>
      </w:r>
      <w:r w:rsidR="003E01AB">
        <w:rPr>
          <w:noProof/>
        </w:rPr>
        <w:lastRenderedPageBreak/>
        <w:drawing>
          <wp:inline distT="0" distB="0" distL="0" distR="0" wp14:anchorId="6FF11550" wp14:editId="3248CDE5">
            <wp:extent cx="8891905" cy="1805305"/>
            <wp:effectExtent l="0" t="0" r="4445" b="4445"/>
            <wp:docPr id="88621048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10489" name="Imagem 1" descr="Uma imagem contendo Interface gráfica do usuári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A5F9" w14:textId="77777777" w:rsidR="003E01AB" w:rsidRDefault="003E01AB" w:rsidP="00AB5627">
      <w:pPr>
        <w:rPr>
          <w:noProof/>
        </w:rPr>
      </w:pPr>
    </w:p>
    <w:p w14:paraId="0197B897" w14:textId="77777777" w:rsidR="003E01AB" w:rsidRDefault="003E01AB" w:rsidP="00AB5627">
      <w:pPr>
        <w:rPr>
          <w:noProof/>
        </w:rPr>
      </w:pPr>
    </w:p>
    <w:p w14:paraId="3F86F440" w14:textId="77777777" w:rsidR="003E01AB" w:rsidRDefault="003E01AB" w:rsidP="00AB5627">
      <w:pPr>
        <w:rPr>
          <w:noProof/>
        </w:rPr>
      </w:pPr>
    </w:p>
    <w:p w14:paraId="58123E2A" w14:textId="77777777" w:rsidR="003E01AB" w:rsidRDefault="003E01AB" w:rsidP="00AB5627">
      <w:pPr>
        <w:rPr>
          <w:noProof/>
        </w:rPr>
      </w:pPr>
    </w:p>
    <w:p w14:paraId="283FB3E5" w14:textId="77777777" w:rsidR="003E01AB" w:rsidRDefault="003E01AB" w:rsidP="00AB5627">
      <w:pPr>
        <w:rPr>
          <w:noProof/>
        </w:rPr>
      </w:pPr>
    </w:p>
    <w:p w14:paraId="2670149A" w14:textId="77777777" w:rsidR="003E01AB" w:rsidRDefault="003E01AB" w:rsidP="00AB5627">
      <w:pPr>
        <w:rPr>
          <w:noProof/>
        </w:rPr>
      </w:pPr>
    </w:p>
    <w:p w14:paraId="22B15A25" w14:textId="77777777" w:rsidR="003E01AB" w:rsidRDefault="003E01AB" w:rsidP="00AB5627">
      <w:pPr>
        <w:rPr>
          <w:noProof/>
        </w:rPr>
      </w:pPr>
    </w:p>
    <w:p w14:paraId="7C484FEA" w14:textId="77777777" w:rsidR="003E01AB" w:rsidRDefault="003E01AB" w:rsidP="00AB5627">
      <w:pPr>
        <w:rPr>
          <w:noProof/>
        </w:rPr>
      </w:pPr>
    </w:p>
    <w:p w14:paraId="052D28C0" w14:textId="77777777" w:rsidR="003E01AB" w:rsidRDefault="003E01AB" w:rsidP="00AB5627">
      <w:pPr>
        <w:rPr>
          <w:noProof/>
        </w:rPr>
      </w:pPr>
    </w:p>
    <w:p w14:paraId="5DF0F892" w14:textId="77777777" w:rsidR="003E01AB" w:rsidRDefault="003E01AB" w:rsidP="00AB5627">
      <w:pPr>
        <w:rPr>
          <w:noProof/>
        </w:rPr>
      </w:pPr>
    </w:p>
    <w:p w14:paraId="53396ACD" w14:textId="77777777" w:rsidR="003E01AB" w:rsidRPr="00B4772B" w:rsidRDefault="003E01A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716FCDB" w14:textId="59C5AA64" w:rsidR="00AB5627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lastRenderedPageBreak/>
        <w:t>2ª Semana</w:t>
      </w:r>
    </w:p>
    <w:p w14:paraId="46B4F578" w14:textId="26AB7007" w:rsidR="003E01A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F58F6B" wp14:editId="385B4C3A">
            <wp:extent cx="8891905" cy="3952875"/>
            <wp:effectExtent l="0" t="0" r="4445" b="9525"/>
            <wp:docPr id="170158911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89115" name="Imagem 1" descr="Interface gráfica do usuári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1C6B" w14:textId="59D22B9F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E04854" wp14:editId="4DFEB812">
            <wp:extent cx="8891905" cy="2541905"/>
            <wp:effectExtent l="0" t="0" r="4445" b="0"/>
            <wp:docPr id="118450104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1042" name="Imagem 1" descr="Interface gráfica do usuári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00C2" w14:textId="6F500F15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5F7C6E" wp14:editId="6B2C59A6">
            <wp:extent cx="8891905" cy="4121150"/>
            <wp:effectExtent l="0" t="0" r="4445" b="0"/>
            <wp:docPr id="16775754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75436" name="Imagem 1" descr="Interface gráfica do usuári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4048" w14:textId="3E3B83FE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43841D" wp14:editId="75C3A4A3">
            <wp:extent cx="8891905" cy="1438275"/>
            <wp:effectExtent l="0" t="0" r="4445" b="9525"/>
            <wp:docPr id="1678507296" name="Imagem 1" descr="Padrão do plano de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07296" name="Imagem 1" descr="Padrão do plano de fundo&#10;&#10;Descrição gerada automaticamente com confiança baix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5CFF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7FA0B606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269F20EB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703CB71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65561E51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1932152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596611A4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3CFA74C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19A1217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75E9C31D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2B7726DB" w14:textId="77777777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05A5623" w14:textId="77777777" w:rsidR="00E0493B" w:rsidRPr="00B4772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4D905550" w14:textId="5996B98A" w:rsidR="00AB5627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lastRenderedPageBreak/>
        <w:t>3ª Semana</w:t>
      </w:r>
    </w:p>
    <w:p w14:paraId="72123E5E" w14:textId="3CD5CF96" w:rsidR="00E0493B" w:rsidRDefault="00E0493B" w:rsidP="00AB562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899304" wp14:editId="67D96284">
            <wp:extent cx="8891905" cy="4104640"/>
            <wp:effectExtent l="0" t="0" r="4445" b="0"/>
            <wp:docPr id="129921429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14291" name="Imagem 1" descr="Interface gráfica do usuári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192" w14:textId="2AAB6779" w:rsidR="00E0493B" w:rsidRDefault="00E0493B" w:rsidP="00AB56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03200D" wp14:editId="5B479544">
            <wp:extent cx="8891905" cy="3615690"/>
            <wp:effectExtent l="0" t="0" r="4445" b="3810"/>
            <wp:docPr id="21938516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85164" name="Imagem 1" descr="Interface gráfica do usuári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9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982AE8" wp14:editId="3C0E817B">
            <wp:extent cx="8891905" cy="5476875"/>
            <wp:effectExtent l="0" t="0" r="4445" b="9525"/>
            <wp:docPr id="160421220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12207" name="Imagem 1" descr="Interface gráfica do usuário, Aplicativo, Sit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9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640FCB" wp14:editId="20E29238">
            <wp:extent cx="8891905" cy="1779905"/>
            <wp:effectExtent l="0" t="0" r="4445" b="0"/>
            <wp:docPr id="899899387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99387" name="Imagem 1" descr="Uma imagem contendo Interface gráfica do usuári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7CEF" w14:textId="77777777" w:rsidR="00E0493B" w:rsidRDefault="00E0493B" w:rsidP="00AB5627">
      <w:pPr>
        <w:rPr>
          <w:noProof/>
        </w:rPr>
      </w:pPr>
    </w:p>
    <w:p w14:paraId="43E1C69A" w14:textId="77777777" w:rsidR="00E0493B" w:rsidRDefault="00E0493B" w:rsidP="00AB5627">
      <w:pPr>
        <w:rPr>
          <w:noProof/>
        </w:rPr>
      </w:pPr>
    </w:p>
    <w:p w14:paraId="00B06D04" w14:textId="77777777" w:rsidR="00E0493B" w:rsidRDefault="00E0493B" w:rsidP="00AB5627">
      <w:pPr>
        <w:rPr>
          <w:noProof/>
        </w:rPr>
      </w:pPr>
    </w:p>
    <w:p w14:paraId="069949A5" w14:textId="77777777" w:rsidR="00E0493B" w:rsidRDefault="00E0493B" w:rsidP="00AB5627">
      <w:pPr>
        <w:rPr>
          <w:noProof/>
        </w:rPr>
      </w:pPr>
    </w:p>
    <w:p w14:paraId="585D5ADF" w14:textId="77777777" w:rsidR="00E0493B" w:rsidRDefault="00E0493B" w:rsidP="00AB5627">
      <w:pPr>
        <w:rPr>
          <w:noProof/>
        </w:rPr>
      </w:pPr>
    </w:p>
    <w:p w14:paraId="4CC62FE0" w14:textId="77777777" w:rsidR="00E0493B" w:rsidRDefault="00E0493B" w:rsidP="00AB5627">
      <w:pPr>
        <w:rPr>
          <w:noProof/>
        </w:rPr>
      </w:pPr>
    </w:p>
    <w:p w14:paraId="074FFF19" w14:textId="77777777" w:rsidR="00E0493B" w:rsidRDefault="00E0493B" w:rsidP="00AB5627">
      <w:pPr>
        <w:rPr>
          <w:noProof/>
        </w:rPr>
      </w:pPr>
    </w:p>
    <w:p w14:paraId="6E1FCBDF" w14:textId="77777777" w:rsidR="00E0493B" w:rsidRDefault="00E0493B" w:rsidP="00AB5627">
      <w:pPr>
        <w:rPr>
          <w:noProof/>
        </w:rPr>
      </w:pPr>
    </w:p>
    <w:p w14:paraId="3FD51DE7" w14:textId="77777777" w:rsidR="00E0493B" w:rsidRDefault="00E0493B" w:rsidP="00AB5627">
      <w:pPr>
        <w:rPr>
          <w:noProof/>
        </w:rPr>
      </w:pPr>
    </w:p>
    <w:p w14:paraId="1EB50551" w14:textId="77777777" w:rsidR="00E0493B" w:rsidRDefault="00E0493B" w:rsidP="00AB5627">
      <w:pPr>
        <w:rPr>
          <w:noProof/>
        </w:rPr>
      </w:pPr>
    </w:p>
    <w:p w14:paraId="1E8BDD70" w14:textId="77777777" w:rsidR="00E0493B" w:rsidRPr="00B4772B" w:rsidRDefault="00E0493B" w:rsidP="00AB5627">
      <w:pPr>
        <w:rPr>
          <w:rFonts w:ascii="Arial" w:hAnsi="Arial" w:cs="Arial"/>
          <w:b/>
          <w:bCs/>
          <w:sz w:val="24"/>
          <w:szCs w:val="24"/>
        </w:rPr>
      </w:pPr>
    </w:p>
    <w:p w14:paraId="31578AAA" w14:textId="76810D88" w:rsidR="00E0493B" w:rsidRDefault="00AB5627" w:rsidP="00AB5627">
      <w:pPr>
        <w:rPr>
          <w:rFonts w:ascii="Arial" w:hAnsi="Arial" w:cs="Arial"/>
          <w:b/>
          <w:bCs/>
          <w:sz w:val="24"/>
          <w:szCs w:val="24"/>
        </w:rPr>
      </w:pPr>
      <w:r w:rsidRPr="00B4772B">
        <w:rPr>
          <w:rFonts w:ascii="Arial" w:hAnsi="Arial" w:cs="Arial"/>
          <w:b/>
          <w:bCs/>
          <w:sz w:val="24"/>
          <w:szCs w:val="24"/>
        </w:rPr>
        <w:lastRenderedPageBreak/>
        <w:t>4ª Semana</w:t>
      </w:r>
      <w:r w:rsidR="00E0493B">
        <w:rPr>
          <w:noProof/>
        </w:rPr>
        <w:drawing>
          <wp:inline distT="0" distB="0" distL="0" distR="0" wp14:anchorId="2E6975A0" wp14:editId="050D15C1">
            <wp:extent cx="8891905" cy="5009515"/>
            <wp:effectExtent l="0" t="0" r="4445" b="635"/>
            <wp:docPr id="4307336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33639" name="Imagem 1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3B" w:rsidRPr="00E0493B">
        <w:rPr>
          <w:noProof/>
        </w:rPr>
        <w:t xml:space="preserve"> </w:t>
      </w:r>
      <w:r w:rsidR="00E0493B">
        <w:rPr>
          <w:noProof/>
        </w:rPr>
        <w:lastRenderedPageBreak/>
        <w:drawing>
          <wp:inline distT="0" distB="0" distL="0" distR="0" wp14:anchorId="58EF923C" wp14:editId="3D49C8DA">
            <wp:extent cx="8891905" cy="3550285"/>
            <wp:effectExtent l="0" t="0" r="4445" b="0"/>
            <wp:docPr id="1004677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77922" name="Imagem 1" descr="Interface gráfica do usuário&#10;&#10;Descrição gerada automaticamente com confiança média"/>
                    <pic:cNvPicPr/>
                  </pic:nvPicPr>
                  <pic:blipFill rotWithShape="1">
                    <a:blip r:embed="rId63"/>
                    <a:srcRect t="2612"/>
                    <a:stretch/>
                  </pic:blipFill>
                  <pic:spPr bwMode="auto">
                    <a:xfrm>
                      <a:off x="0" y="0"/>
                      <a:ext cx="8891905" cy="355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5AA4" w14:textId="2C35DF0E" w:rsidR="00E0493B" w:rsidRPr="00E0493B" w:rsidRDefault="00E0493B" w:rsidP="00AB5627">
      <w:pPr>
        <w:rPr>
          <w:rFonts w:ascii="Arial" w:hAnsi="Arial" w:cs="Arial"/>
          <w:b/>
          <w:bCs/>
          <w:sz w:val="24"/>
          <w:szCs w:val="24"/>
        </w:rPr>
        <w:sectPr w:rsidR="00E0493B" w:rsidRPr="00E0493B" w:rsidSect="00765531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279AE87" wp14:editId="66AE316F">
            <wp:extent cx="8891905" cy="5274945"/>
            <wp:effectExtent l="0" t="0" r="4445" b="1905"/>
            <wp:docPr id="121053670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36702" name="Imagem 1" descr="Interface gráfica do usuári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5FA59" wp14:editId="55E0CED7">
            <wp:extent cx="8891905" cy="3589655"/>
            <wp:effectExtent l="0" t="0" r="4445" b="0"/>
            <wp:docPr id="137266699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66992" name="Imagem 1" descr="Interface gráfica do usuári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9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E0A072" wp14:editId="142EB4C9">
            <wp:extent cx="8891905" cy="1807210"/>
            <wp:effectExtent l="0" t="0" r="4445" b="2540"/>
            <wp:docPr id="144383964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39641" name="Imagem 1" descr="Uma imagem contendo Interface gráfica do usuári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4265" w14:textId="150E915D" w:rsidR="00AB5627" w:rsidRPr="00AB5627" w:rsidRDefault="00AB5627" w:rsidP="00AB5627">
      <w:pPr>
        <w:rPr>
          <w:rFonts w:ascii="Arial" w:hAnsi="Arial" w:cs="Arial"/>
          <w:sz w:val="24"/>
          <w:szCs w:val="24"/>
        </w:rPr>
      </w:pPr>
    </w:p>
    <w:p w14:paraId="69F22AA7" w14:textId="250B92E7" w:rsidR="00AB5627" w:rsidRPr="00700780" w:rsidRDefault="00A34DCC" w:rsidP="00AB5627">
      <w:pPr>
        <w:rPr>
          <w:rFonts w:ascii="Arial" w:hAnsi="Arial" w:cs="Arial"/>
          <w:sz w:val="24"/>
          <w:szCs w:val="24"/>
        </w:rPr>
      </w:pPr>
      <w:r w:rsidRPr="00B4772B">
        <w:rPr>
          <w:b/>
          <w:bCs/>
          <w:sz w:val="24"/>
          <w:szCs w:val="24"/>
        </w:rPr>
        <w:t>Retrospectiva</w:t>
      </w:r>
      <w:r w:rsidRPr="00700780">
        <w:rPr>
          <w:rFonts w:ascii="Arial" w:hAnsi="Arial" w:cs="Arial"/>
          <w:sz w:val="24"/>
          <w:szCs w:val="24"/>
        </w:rPr>
        <w:t xml:space="preserve">: </w:t>
      </w:r>
      <w:r w:rsidR="00EA6B5F" w:rsidRPr="00700780">
        <w:rPr>
          <w:rFonts w:ascii="Arial" w:hAnsi="Arial" w:cs="Arial"/>
          <w:sz w:val="24"/>
          <w:szCs w:val="24"/>
        </w:rPr>
        <w:t xml:space="preserve">A terceira sprint foi um sucesso para a equipe, com todos os objetivos alcançados e entregas concluídas. A decisão de mudar o foco para o </w:t>
      </w:r>
      <w:proofErr w:type="spellStart"/>
      <w:r w:rsidR="00EA6B5F" w:rsidRPr="00700780">
        <w:rPr>
          <w:rFonts w:ascii="Arial" w:hAnsi="Arial" w:cs="Arial"/>
          <w:sz w:val="24"/>
          <w:szCs w:val="24"/>
        </w:rPr>
        <w:t>backend</w:t>
      </w:r>
      <w:proofErr w:type="spellEnd"/>
      <w:r w:rsidR="00EA6B5F" w:rsidRPr="00700780">
        <w:rPr>
          <w:rFonts w:ascii="Arial" w:hAnsi="Arial" w:cs="Arial"/>
          <w:sz w:val="24"/>
          <w:szCs w:val="24"/>
        </w:rPr>
        <w:t xml:space="preserve"> permitiu que a equipe agilizasse mais essa parte, resultando em um progresso mais significativo do que nas sprints anteriores. A equipe reagiu bem às mudanças na forma de trabalhar, e isso foi determinante para que as entregas fossem concluídas. </w:t>
      </w:r>
    </w:p>
    <w:p w14:paraId="12068E49" w14:textId="13CF7C84" w:rsidR="00EA6B5F" w:rsidRPr="00700780" w:rsidRDefault="00EA6B5F" w:rsidP="00AB5627">
      <w:pPr>
        <w:rPr>
          <w:rFonts w:ascii="Arial" w:hAnsi="Arial" w:cs="Arial"/>
          <w:sz w:val="24"/>
          <w:szCs w:val="24"/>
        </w:rPr>
      </w:pPr>
      <w:r w:rsidRPr="00700780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700780">
        <w:rPr>
          <w:rFonts w:ascii="Arial" w:hAnsi="Arial" w:cs="Arial"/>
          <w:sz w:val="24"/>
          <w:szCs w:val="24"/>
        </w:rPr>
        <w:t>refatoração</w:t>
      </w:r>
      <w:proofErr w:type="spellEnd"/>
      <w:r w:rsidRPr="00700780">
        <w:rPr>
          <w:rFonts w:ascii="Arial" w:hAnsi="Arial" w:cs="Arial"/>
          <w:sz w:val="24"/>
          <w:szCs w:val="24"/>
        </w:rPr>
        <w:t xml:space="preserve"> do código foi essencial para organizar nosso projeto e foi o que permitiu que os membros da equipe tivessem mais facilidade em trabalhar com </w:t>
      </w:r>
      <w:proofErr w:type="spellStart"/>
      <w:r w:rsidRPr="00700780">
        <w:rPr>
          <w:rFonts w:ascii="Arial" w:hAnsi="Arial" w:cs="Arial"/>
          <w:sz w:val="24"/>
          <w:szCs w:val="24"/>
        </w:rPr>
        <w:t>frontend</w:t>
      </w:r>
      <w:proofErr w:type="spellEnd"/>
      <w:r w:rsidRPr="00700780">
        <w:rPr>
          <w:rFonts w:ascii="Arial" w:hAnsi="Arial" w:cs="Arial"/>
          <w:sz w:val="24"/>
          <w:szCs w:val="24"/>
        </w:rPr>
        <w:t xml:space="preserve"> e com o </w:t>
      </w:r>
      <w:proofErr w:type="spellStart"/>
      <w:r w:rsidRPr="00700780">
        <w:rPr>
          <w:rFonts w:ascii="Arial" w:hAnsi="Arial" w:cs="Arial"/>
          <w:sz w:val="24"/>
          <w:szCs w:val="24"/>
        </w:rPr>
        <w:t>backend</w:t>
      </w:r>
      <w:proofErr w:type="spellEnd"/>
      <w:r w:rsidRPr="00700780">
        <w:rPr>
          <w:rFonts w:ascii="Arial" w:hAnsi="Arial" w:cs="Arial"/>
          <w:sz w:val="24"/>
          <w:szCs w:val="24"/>
        </w:rPr>
        <w:t xml:space="preserve"> mesmo que o integrante da equipe não tenha tanta familiaridade com essa área.</w:t>
      </w:r>
    </w:p>
    <w:p w14:paraId="2CB1BBC6" w14:textId="77777777" w:rsidR="00A34DCC" w:rsidRDefault="00A34DCC" w:rsidP="00AB5627"/>
    <w:p w14:paraId="1A7D17B1" w14:textId="77777777" w:rsidR="00A34DCC" w:rsidRDefault="00A34DCC" w:rsidP="00AB5627"/>
    <w:p w14:paraId="1DA47ED7" w14:textId="77777777" w:rsidR="00A34DCC" w:rsidRDefault="00A34DCC" w:rsidP="00AB5627"/>
    <w:p w14:paraId="63463BF7" w14:textId="77777777" w:rsidR="00A34DCC" w:rsidRDefault="00A34DCC" w:rsidP="00AB5627"/>
    <w:p w14:paraId="364AF17C" w14:textId="77777777" w:rsidR="00A34DCC" w:rsidRDefault="00A34DCC" w:rsidP="00AB5627"/>
    <w:p w14:paraId="0BAB5597" w14:textId="77777777" w:rsidR="00EA6B5F" w:rsidRDefault="00EA6B5F" w:rsidP="00AB5627"/>
    <w:p w14:paraId="46F8B7B3" w14:textId="77777777" w:rsidR="00EA6B5F" w:rsidRDefault="00EA6B5F" w:rsidP="00AB5627"/>
    <w:p w14:paraId="3C1AF17D" w14:textId="77777777" w:rsidR="00EA6B5F" w:rsidRDefault="00EA6B5F" w:rsidP="00AB5627"/>
    <w:p w14:paraId="06664998" w14:textId="77777777" w:rsidR="00EA6B5F" w:rsidRDefault="00EA6B5F" w:rsidP="00AB5627"/>
    <w:p w14:paraId="3CFC1A18" w14:textId="77777777" w:rsidR="00EA6B5F" w:rsidRDefault="00EA6B5F" w:rsidP="00AB5627"/>
    <w:p w14:paraId="4801D56E" w14:textId="77777777" w:rsidR="00EA6B5F" w:rsidRDefault="00EA6B5F" w:rsidP="00AB5627"/>
    <w:p w14:paraId="20F7078E" w14:textId="77777777" w:rsidR="00EA6B5F" w:rsidRDefault="00EA6B5F" w:rsidP="00AB5627"/>
    <w:p w14:paraId="020FE8B5" w14:textId="77777777" w:rsidR="00EA6B5F" w:rsidRDefault="00EA6B5F" w:rsidP="00AB5627"/>
    <w:p w14:paraId="53C49937" w14:textId="77777777" w:rsidR="00EA6B5F" w:rsidRDefault="00EA6B5F" w:rsidP="00AB5627"/>
    <w:p w14:paraId="25122025" w14:textId="77777777" w:rsidR="00EA6B5F" w:rsidRDefault="00EA6B5F" w:rsidP="00AB5627"/>
    <w:p w14:paraId="12828E2D" w14:textId="77777777" w:rsidR="00EA6B5F" w:rsidRDefault="00EA6B5F" w:rsidP="00AB5627"/>
    <w:p w14:paraId="3196589C" w14:textId="77777777" w:rsidR="00EA6B5F" w:rsidRDefault="00EA6B5F" w:rsidP="00AB5627"/>
    <w:p w14:paraId="62089846" w14:textId="77777777" w:rsidR="00A34DCC" w:rsidRPr="00AB5627" w:rsidRDefault="00A34DCC" w:rsidP="00AB5627"/>
    <w:p w14:paraId="16659427" w14:textId="712909C2" w:rsidR="49D4D56F" w:rsidRDefault="49D4D56F" w:rsidP="65F95810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Quarto Sprint</w:t>
      </w:r>
    </w:p>
    <w:p w14:paraId="4E685C2D" w14:textId="58058E6D" w:rsidR="00241774" w:rsidRPr="00241774" w:rsidRDefault="00E72CEC" w:rsidP="00241774">
      <w:r w:rsidRPr="00E72CEC">
        <w:t xml:space="preserve">Para a última sprint, ainda precisamos finalizar as principais funções do nosso aplicativo, a fim de entregar todos os requisitos funcionais estabelecidos no início do projeto. Dessa forma, dedicaremos todo o esforço da equipe a essas atividades, a fim de garantir que tenhamos pelo menos 3 semanas disponíveis para realizar todos os testes </w:t>
      </w:r>
      <w:r>
        <w:t>necessários para garantir um bom funcionamento e evitar possíveis falhas que possa dificultar o uso do nosso usuário</w:t>
      </w:r>
      <w:r w:rsidRPr="00E72CEC">
        <w:t>. Assim, poderemos identificar possíveis falhas e ter tempo suficiente para corrigi-las, garantindo que a entrega do projeto ocorra conforme o planejado.</w:t>
      </w:r>
    </w:p>
    <w:p w14:paraId="5E0FBF61" w14:textId="097B13A9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Backlog</w:t>
      </w:r>
    </w:p>
    <w:p w14:paraId="66EAA2CD" w14:textId="5274814A" w:rsidR="00AB5627" w:rsidRPr="00AB5627" w:rsidRDefault="00AB5627" w:rsidP="00AB5627">
      <w:r w:rsidRPr="00AB5627">
        <w:rPr>
          <w:rFonts w:ascii="Arial" w:hAnsi="Arial" w:cs="Arial"/>
          <w:sz w:val="24"/>
          <w:szCs w:val="24"/>
        </w:rPr>
        <w:t xml:space="preserve">Não foi realizada nenhuma alteração desde o </w:t>
      </w:r>
      <w:proofErr w:type="spellStart"/>
      <w:r w:rsidRPr="00AB5627">
        <w:rPr>
          <w:rFonts w:ascii="Arial" w:hAnsi="Arial" w:cs="Arial"/>
          <w:sz w:val="24"/>
          <w:szCs w:val="24"/>
        </w:rPr>
        <w:t>Product</w:t>
      </w:r>
      <w:proofErr w:type="spellEnd"/>
      <w:r w:rsidRPr="00AB5627">
        <w:rPr>
          <w:rFonts w:ascii="Arial" w:hAnsi="Arial" w:cs="Arial"/>
          <w:sz w:val="24"/>
          <w:szCs w:val="24"/>
        </w:rPr>
        <w:t xml:space="preserve"> Backlog inicial.</w:t>
      </w:r>
    </w:p>
    <w:p w14:paraId="51C9D5A9" w14:textId="134D270C" w:rsidR="00AB5627" w:rsidRPr="00AB5627" w:rsidRDefault="0002AE1D" w:rsidP="00AB5627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Sprint Backlog</w:t>
      </w:r>
    </w:p>
    <w:p w14:paraId="28CD4E95" w14:textId="77777777" w:rsidR="00AB5627" w:rsidRPr="00AB5627" w:rsidRDefault="00AB5627" w:rsidP="00AB5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RF07 – </w:t>
      </w:r>
      <w:r w:rsidRPr="00AB5627">
        <w:rPr>
          <w:rFonts w:ascii="Arial" w:hAnsi="Arial" w:cs="Arial"/>
          <w:sz w:val="24"/>
          <w:szCs w:val="24"/>
        </w:rPr>
        <w:t>Sistema deverá permitir usuário alterar os dados cadastrais.</w:t>
      </w:r>
    </w:p>
    <w:p w14:paraId="6ECA66E7" w14:textId="6F79B8DE" w:rsidR="00AB5627" w:rsidRPr="00CF3317" w:rsidRDefault="00AB5627" w:rsidP="00CF331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5627">
        <w:rPr>
          <w:rFonts w:ascii="Arial" w:hAnsi="Arial" w:cs="Arial"/>
          <w:b/>
          <w:bCs/>
          <w:sz w:val="24"/>
          <w:szCs w:val="24"/>
        </w:rPr>
        <w:t xml:space="preserve">RF08 – </w:t>
      </w:r>
      <w:r w:rsidRPr="00AB5627">
        <w:rPr>
          <w:rFonts w:ascii="Arial" w:hAnsi="Arial" w:cs="Arial"/>
          <w:sz w:val="24"/>
          <w:szCs w:val="24"/>
        </w:rPr>
        <w:t>Sistema deverá apresentar notícias e dicas consumo sustentável.</w:t>
      </w:r>
    </w:p>
    <w:p w14:paraId="7E51A225" w14:textId="25FED11A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2B9626B9">
        <w:rPr>
          <w:rFonts w:ascii="Arial" w:hAnsi="Arial" w:cs="Arial"/>
          <w:color w:val="auto"/>
          <w:sz w:val="24"/>
          <w:szCs w:val="24"/>
        </w:rPr>
        <w:t>Burn</w:t>
      </w:r>
      <w:proofErr w:type="spellEnd"/>
      <w:r w:rsidRPr="2B9626B9">
        <w:rPr>
          <w:rFonts w:ascii="Arial" w:hAnsi="Arial" w:cs="Arial"/>
          <w:color w:val="auto"/>
          <w:sz w:val="24"/>
          <w:szCs w:val="24"/>
        </w:rPr>
        <w:t xml:space="preserve"> Down Chart</w:t>
      </w:r>
    </w:p>
    <w:p w14:paraId="3BA8A88A" w14:textId="0D332043" w:rsidR="00970193" w:rsidRPr="00970193" w:rsidRDefault="00970193" w:rsidP="00970193">
      <w:r w:rsidRPr="00970193">
        <w:rPr>
          <w:noProof/>
        </w:rPr>
        <w:drawing>
          <wp:inline distT="0" distB="0" distL="0" distR="0" wp14:anchorId="7D695CEA" wp14:editId="2FBBB8AF">
            <wp:extent cx="5579745" cy="4206875"/>
            <wp:effectExtent l="0" t="0" r="1905" b="3175"/>
            <wp:docPr id="902730787" name="Imagem 90273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40E5" w14:textId="4FA8D486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Diagramas</w:t>
      </w:r>
    </w:p>
    <w:p w14:paraId="240E7BCD" w14:textId="3B30E236" w:rsidR="00DA636B" w:rsidRDefault="00970193" w:rsidP="00970193">
      <w:pPr>
        <w:sectPr w:rsidR="00DA636B" w:rsidSect="002F658A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  <w:r>
        <w:t>Não foram criados novos diagrama nessa sprin</w:t>
      </w:r>
      <w:r w:rsidR="00DA636B">
        <w:t>t.</w:t>
      </w:r>
    </w:p>
    <w:p w14:paraId="1AEDEAB1" w14:textId="2F3F222A" w:rsidR="00970193" w:rsidRPr="00970193" w:rsidRDefault="00970193" w:rsidP="00970193"/>
    <w:p w14:paraId="1F6504B0" w14:textId="74256D4C" w:rsidR="0002AE1D" w:rsidRDefault="0002AE1D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>Plano de testes</w:t>
      </w:r>
    </w:p>
    <w:p w14:paraId="2EAA0D22" w14:textId="057D90DD" w:rsidR="00DA636B" w:rsidRPr="00CB3278" w:rsidRDefault="00DA636B" w:rsidP="00CB3278">
      <w:r w:rsidRPr="00DA636B">
        <w:rPr>
          <w:noProof/>
        </w:rPr>
        <w:drawing>
          <wp:inline distT="0" distB="0" distL="0" distR="0" wp14:anchorId="33ED61CC" wp14:editId="33865921">
            <wp:extent cx="8931198" cy="3752850"/>
            <wp:effectExtent l="0" t="0" r="3810" b="0"/>
            <wp:docPr id="902730810" name="Imagem 90273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38858" cy="379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A65" w14:textId="40D6A4D0" w:rsidR="00DA636B" w:rsidRPr="00DA636B" w:rsidRDefault="0002AE1D" w:rsidP="00DA636B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lastRenderedPageBreak/>
        <w:t>Resultados</w:t>
      </w:r>
    </w:p>
    <w:p w14:paraId="263970F4" w14:textId="4EEFB8AF" w:rsidR="00970193" w:rsidRDefault="00DA636B" w:rsidP="00DA636B">
      <w:pPr>
        <w:rPr>
          <w:rFonts w:ascii="Arial" w:hAnsi="Arial" w:cs="Arial"/>
          <w:sz w:val="24"/>
          <w:szCs w:val="24"/>
        </w:rPr>
        <w:sectPr w:rsidR="00970193" w:rsidSect="00DA636B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  <w:r w:rsidRPr="00DA636B">
        <w:rPr>
          <w:noProof/>
        </w:rPr>
        <w:drawing>
          <wp:inline distT="0" distB="0" distL="0" distR="0" wp14:anchorId="6C750D50" wp14:editId="7F304215">
            <wp:extent cx="9003686" cy="3733800"/>
            <wp:effectExtent l="0" t="0" r="6985" b="0"/>
            <wp:docPr id="902730811" name="Imagem 90273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60857" cy="37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C4F" w14:textId="4A547C82" w:rsidR="0002AE1D" w:rsidRDefault="0002AE1D" w:rsidP="65F95810">
      <w:pPr>
        <w:pStyle w:val="Ttulo1"/>
        <w:numPr>
          <w:ilvl w:val="3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1C79F44" w14:textId="63E8DE00" w:rsidR="65F95810" w:rsidRPr="00970193" w:rsidRDefault="00B10463" w:rsidP="65F95810">
      <w:pPr>
        <w:pStyle w:val="Ttulo1"/>
        <w:numPr>
          <w:ilvl w:val="2"/>
          <w:numId w:val="24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6F262808"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 w:rsidRPr="6F262808">
        <w:rPr>
          <w:rFonts w:ascii="Arial" w:hAnsi="Arial" w:cs="Arial"/>
          <w:color w:val="auto"/>
          <w:sz w:val="24"/>
          <w:szCs w:val="24"/>
        </w:rPr>
        <w:t xml:space="preserve"> e Retrospectiva</w:t>
      </w:r>
    </w:p>
    <w:p w14:paraId="296E5614" w14:textId="77777777" w:rsidR="009C4767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1º Semana</w:t>
      </w:r>
    </w:p>
    <w:p w14:paraId="6FD7E79C" w14:textId="26918F73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701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6BAD83" wp14:editId="7BE1F56F">
            <wp:extent cx="8891905" cy="3208020"/>
            <wp:effectExtent l="0" t="0" r="4445" b="0"/>
            <wp:docPr id="902730789" name="Imagem 90273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673" w14:textId="1F14AA04" w:rsidR="00970193" w:rsidRDefault="00970193" w:rsidP="65F95810">
      <w:pPr>
        <w:spacing w:line="360" w:lineRule="auto"/>
        <w:jc w:val="both"/>
        <w:rPr>
          <w:noProof/>
        </w:rPr>
      </w:pPr>
      <w:r w:rsidRPr="009701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295EE9" wp14:editId="3AC3CA0D">
            <wp:extent cx="8891905" cy="4441825"/>
            <wp:effectExtent l="0" t="0" r="4445" b="0"/>
            <wp:docPr id="902730790" name="Imagem 90273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193">
        <w:rPr>
          <w:noProof/>
        </w:rPr>
        <w:t xml:space="preserve"> </w:t>
      </w:r>
      <w:r w:rsidRPr="009701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89F6A22" wp14:editId="66B749EE">
            <wp:extent cx="7816215" cy="5760085"/>
            <wp:effectExtent l="0" t="0" r="0" b="0"/>
            <wp:docPr id="902730791" name="Imagem 90273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1621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1632" w14:textId="417AFB76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701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E6E8841" wp14:editId="716E230A">
            <wp:extent cx="7884795" cy="5760085"/>
            <wp:effectExtent l="0" t="0" r="1905" b="0"/>
            <wp:docPr id="902730792" name="Imagem 90273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88479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193">
        <w:rPr>
          <w:noProof/>
        </w:rPr>
        <w:t xml:space="preserve"> </w:t>
      </w:r>
      <w:r w:rsidRPr="009701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0BBA606" wp14:editId="49DD14FD">
            <wp:extent cx="8274050" cy="5760085"/>
            <wp:effectExtent l="0" t="0" r="0" b="0"/>
            <wp:docPr id="902730793" name="Imagem 90273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7405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A7D" w14:textId="77777777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2º  Semana</w:t>
      </w:r>
    </w:p>
    <w:p w14:paraId="5EB348B5" w14:textId="40D1E22F" w:rsidR="00970193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42F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8476A9" wp14:editId="54C9125A">
            <wp:extent cx="8640381" cy="3553321"/>
            <wp:effectExtent l="0" t="0" r="8890" b="9525"/>
            <wp:docPr id="902730794" name="Imagem 90273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64038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698" w14:textId="3979F6CB" w:rsidR="007642F8" w:rsidRDefault="007642F8" w:rsidP="65F95810">
      <w:pPr>
        <w:spacing w:line="360" w:lineRule="auto"/>
        <w:jc w:val="both"/>
        <w:rPr>
          <w:noProof/>
        </w:r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476A1C6" wp14:editId="2628E7F2">
            <wp:extent cx="8602275" cy="4324954"/>
            <wp:effectExtent l="0" t="0" r="0" b="0"/>
            <wp:docPr id="902730795" name="Imagem 90273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02275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8C44A5" wp14:editId="1232289E">
            <wp:extent cx="8209915" cy="5760085"/>
            <wp:effectExtent l="0" t="0" r="635" b="0"/>
            <wp:docPr id="902730796" name="Imagem 90273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0991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06F1AF20" wp14:editId="00D81361">
            <wp:extent cx="8497486" cy="4648849"/>
            <wp:effectExtent l="0" t="0" r="0" b="0"/>
            <wp:docPr id="902730797" name="Imagem 90273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49748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6C592C21" wp14:editId="33FEE55A">
            <wp:extent cx="8602275" cy="4667901"/>
            <wp:effectExtent l="0" t="0" r="8890" b="0"/>
            <wp:docPr id="902730798" name="Imagem 90273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0227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A6F6" w14:textId="1BFADD59" w:rsidR="00C26F86" w:rsidRDefault="00C26F86" w:rsidP="65F95810">
      <w:pPr>
        <w:spacing w:line="360" w:lineRule="auto"/>
        <w:jc w:val="both"/>
        <w:rPr>
          <w:noProof/>
        </w:rPr>
      </w:pPr>
    </w:p>
    <w:p w14:paraId="6C9AC53B" w14:textId="77777777" w:rsidR="00386C6D" w:rsidRDefault="00386C6D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D6B87B" w14:textId="2E599D8E" w:rsidR="00C26F86" w:rsidRDefault="00970193" w:rsidP="00C26F8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3º Semana</w:t>
      </w:r>
      <w:r w:rsidR="00C26F86" w:rsidRPr="007642F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FE0EC7" wp14:editId="3389B8FE">
            <wp:extent cx="8182303" cy="2794179"/>
            <wp:effectExtent l="0" t="0" r="0" b="6350"/>
            <wp:docPr id="902730799" name="Imagem 90273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197622" cy="27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7483" w14:textId="2A3D10DB" w:rsidR="00970193" w:rsidRDefault="007642F8" w:rsidP="65F95810">
      <w:pPr>
        <w:spacing w:line="360" w:lineRule="auto"/>
        <w:jc w:val="both"/>
        <w:rPr>
          <w:noProof/>
        </w:r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5757A8" wp14:editId="5ACA9761">
            <wp:extent cx="8453120" cy="5760085"/>
            <wp:effectExtent l="0" t="0" r="5080" b="0"/>
            <wp:docPr id="902730800" name="Imagem 90273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45312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C091" w14:textId="41610D1B" w:rsidR="007642F8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524508" wp14:editId="5C2F1E58">
            <wp:extent cx="8321040" cy="5760085"/>
            <wp:effectExtent l="0" t="0" r="3810" b="0"/>
            <wp:docPr id="902730801" name="Imagem 90273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35933A" wp14:editId="0F5DE77F">
            <wp:extent cx="8315960" cy="5760085"/>
            <wp:effectExtent l="0" t="0" r="8890" b="0"/>
            <wp:docPr id="902730802" name="Imagem 90273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4146AB12" wp14:editId="4F1DB2CC">
            <wp:extent cx="8068945" cy="5760085"/>
            <wp:effectExtent l="0" t="0" r="8255" b="0"/>
            <wp:docPr id="902730803" name="Imagem 90273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06894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908A" w14:textId="77777777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4º Semana</w:t>
      </w:r>
    </w:p>
    <w:p w14:paraId="30205F46" w14:textId="5131BAD7" w:rsidR="00970193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42F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4751EC" wp14:editId="411EAF23">
            <wp:extent cx="8583223" cy="3038899"/>
            <wp:effectExtent l="0" t="0" r="8890" b="9525"/>
            <wp:docPr id="902730804" name="Imagem 90273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58322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9DDF" w14:textId="2530C926" w:rsidR="007642F8" w:rsidRDefault="007642F8" w:rsidP="65F95810">
      <w:pPr>
        <w:spacing w:line="360" w:lineRule="auto"/>
        <w:jc w:val="both"/>
        <w:rPr>
          <w:noProof/>
        </w:r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6250C55" wp14:editId="4656DB44">
            <wp:extent cx="7437120" cy="5760085"/>
            <wp:effectExtent l="0" t="0" r="0" b="0"/>
            <wp:docPr id="902730805" name="Imagem 90273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49AC0D2" wp14:editId="2FE40A30">
            <wp:extent cx="7200265" cy="5760085"/>
            <wp:effectExtent l="0" t="0" r="635" b="0"/>
            <wp:docPr id="902730806" name="Imagem 90273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53221361" wp14:editId="5D4E58FD">
            <wp:extent cx="7997825" cy="5760085"/>
            <wp:effectExtent l="0" t="0" r="3175" b="0"/>
            <wp:docPr id="902730807" name="Imagem 90273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9978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2F8">
        <w:rPr>
          <w:noProof/>
        </w:rPr>
        <w:t xml:space="preserve"> </w:t>
      </w:r>
      <w:r w:rsidRPr="007642F8">
        <w:rPr>
          <w:noProof/>
        </w:rPr>
        <w:lastRenderedPageBreak/>
        <w:drawing>
          <wp:inline distT="0" distB="0" distL="0" distR="0" wp14:anchorId="21214328" wp14:editId="141A0A95">
            <wp:extent cx="8564170" cy="4706007"/>
            <wp:effectExtent l="0" t="0" r="8890" b="0"/>
            <wp:docPr id="902730808" name="Imagem 90273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6417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5FF4" w14:textId="77777777" w:rsidR="007642F8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7642F8" w:rsidSect="00970193">
          <w:pgSz w:w="16838" w:h="11906" w:orient="landscape" w:code="9"/>
          <w:pgMar w:top="1701" w:right="1134" w:bottom="1134" w:left="1701" w:header="709" w:footer="709" w:gutter="284"/>
          <w:cols w:space="708"/>
          <w:docGrid w:linePitch="360"/>
        </w:sectPr>
      </w:pPr>
      <w:r w:rsidRPr="007642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F789C7" wp14:editId="1F6D7F72">
            <wp:extent cx="8583223" cy="4420217"/>
            <wp:effectExtent l="0" t="0" r="8890" b="0"/>
            <wp:docPr id="902730809" name="Imagem 90273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8322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8CE5" w14:textId="1D009C0B" w:rsidR="007642F8" w:rsidRPr="007642F8" w:rsidRDefault="007642F8" w:rsidP="007642F8">
      <w:pPr>
        <w:spacing w:line="360" w:lineRule="auto"/>
        <w:jc w:val="both"/>
        <w:rPr>
          <w:rFonts w:ascii="Arial" w:hAnsi="Arial" w:cs="Arial"/>
          <w:szCs w:val="24"/>
        </w:rPr>
      </w:pPr>
      <w:r w:rsidRPr="007642F8">
        <w:rPr>
          <w:rFonts w:ascii="Arial" w:hAnsi="Arial" w:cs="Arial"/>
          <w:b/>
          <w:szCs w:val="24"/>
        </w:rPr>
        <w:lastRenderedPageBreak/>
        <w:t>Retrospectiva</w:t>
      </w:r>
      <w:r w:rsidRPr="007642F8">
        <w:rPr>
          <w:rFonts w:ascii="Arial" w:hAnsi="Arial" w:cs="Arial"/>
          <w:szCs w:val="24"/>
        </w:rPr>
        <w:t>: última sprint foi desafiadora, mas bem-sucedida. Durante esse período, o grupo enfrentou um volume significativo de atividades, o que demandou muito trabalho e dedicação. Além disso, durante os testes, identificamos uma quantidade considerável de bugs e falhas, o que exigiu esforço adicional para corrigi-los</w:t>
      </w:r>
      <w:r>
        <w:rPr>
          <w:rFonts w:ascii="Arial" w:hAnsi="Arial" w:cs="Arial"/>
          <w:szCs w:val="24"/>
        </w:rPr>
        <w:t xml:space="preserve"> e que ter separado um bom tempo no início dessa sprint foi essencial para garanti a execução de todas as tarefas. </w:t>
      </w:r>
      <w:r w:rsidRPr="007642F8">
        <w:rPr>
          <w:rFonts w:ascii="Arial" w:hAnsi="Arial" w:cs="Arial"/>
          <w:szCs w:val="24"/>
        </w:rPr>
        <w:t xml:space="preserve">Apesar dos obstáculos enfrentados, </w:t>
      </w:r>
      <w:r w:rsidR="0066181E">
        <w:rPr>
          <w:rFonts w:ascii="Arial" w:hAnsi="Arial" w:cs="Arial"/>
          <w:szCs w:val="24"/>
        </w:rPr>
        <w:t>h</w:t>
      </w:r>
      <w:r w:rsidRPr="007642F8">
        <w:rPr>
          <w:rFonts w:ascii="Arial" w:hAnsi="Arial" w:cs="Arial"/>
          <w:szCs w:val="24"/>
        </w:rPr>
        <w:t xml:space="preserve">ouve um sentimento de realização ao perceber que alcançamos os objetivos propostos. Todo o esforço e empenho investidos nessa última sprint valeram a pena. </w:t>
      </w:r>
      <w:r w:rsidR="0066181E">
        <w:rPr>
          <w:rFonts w:ascii="Arial" w:hAnsi="Arial" w:cs="Arial"/>
          <w:szCs w:val="24"/>
        </w:rPr>
        <w:t>O sentimento que fica com a conclusão dessa quarta e última é que com toda experiência adquirida no decorrer desses meses teríamos feito muita coisa diferente no começo do projeto para alcançar resultados ainda melhores.</w:t>
      </w:r>
    </w:p>
    <w:p w14:paraId="3785F782" w14:textId="77777777" w:rsidR="007642F8" w:rsidRDefault="007642F8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118A0A" w14:textId="29750E32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56D3EA" w14:textId="77777777" w:rsidR="00970193" w:rsidRDefault="00970193" w:rsidP="65F95810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970193" w:rsidSect="007642F8">
          <w:pgSz w:w="11906" w:h="16838" w:code="9"/>
          <w:pgMar w:top="1134" w:right="1134" w:bottom="1701" w:left="1701" w:header="709" w:footer="709" w:gutter="284"/>
          <w:cols w:space="708"/>
          <w:docGrid w:linePitch="360"/>
        </w:sectPr>
      </w:pPr>
    </w:p>
    <w:p w14:paraId="19B95FA1" w14:textId="77777777" w:rsidR="009C4767" w:rsidRPr="00B16357" w:rsidRDefault="009C4767" w:rsidP="009C4767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3" w:name="_Toc1416006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Modelo de Dados</w:t>
      </w:r>
      <w:bookmarkEnd w:id="23"/>
      <w:r w:rsidRPr="00B16357">
        <w:rPr>
          <w:rFonts w:ascii="Arial" w:hAnsi="Arial" w:cs="Arial"/>
          <w:sz w:val="24"/>
          <w:szCs w:val="24"/>
        </w:rPr>
        <w:t>.</w:t>
      </w:r>
    </w:p>
    <w:p w14:paraId="77965C81" w14:textId="77777777" w:rsidR="009C4767" w:rsidRPr="009C4767" w:rsidRDefault="009C4767" w:rsidP="009C4767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bCs w:val="0"/>
          <w:color w:val="auto"/>
          <w:sz w:val="24"/>
          <w:szCs w:val="24"/>
        </w:rPr>
      </w:pPr>
      <w:bookmarkStart w:id="24" w:name="_Toc14160062"/>
      <w:r w:rsidRPr="2DDE0B1B">
        <w:rPr>
          <w:rFonts w:ascii="Arial" w:hAnsi="Arial" w:cs="Arial"/>
          <w:b w:val="0"/>
          <w:bCs w:val="0"/>
          <w:color w:val="auto"/>
          <w:sz w:val="24"/>
          <w:szCs w:val="24"/>
        </w:rPr>
        <w:t>Diagrama de Entidade e Relacionamento</w:t>
      </w:r>
      <w:bookmarkEnd w:id="24"/>
    </w:p>
    <w:p w14:paraId="5E67C9D5" w14:textId="62CA5145" w:rsidR="009C4767" w:rsidRPr="00DC6D0B" w:rsidRDefault="001279D7" w:rsidP="009C4767">
      <w:pPr>
        <w:jc w:val="center"/>
        <w:rPr>
          <w:u w:val="single"/>
        </w:rPr>
      </w:pPr>
      <w:r w:rsidRPr="001279D7">
        <w:rPr>
          <w:noProof/>
        </w:rPr>
        <w:drawing>
          <wp:inline distT="0" distB="0" distL="0" distR="0" wp14:anchorId="069CAE52" wp14:editId="08B62274">
            <wp:extent cx="12218276" cy="722797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21826" cy="723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C1CD" w14:textId="0628DD33" w:rsidR="009C4767" w:rsidRDefault="009C4767" w:rsidP="009C4767">
      <w:pPr>
        <w:jc w:val="center"/>
      </w:pPr>
      <w:r>
        <w:t>(Imagem – Diagrama de Entidade e Relacionamento)</w:t>
      </w:r>
    </w:p>
    <w:p w14:paraId="0AACDD49" w14:textId="77777777" w:rsidR="00700780" w:rsidRDefault="00700780" w:rsidP="00700780"/>
    <w:p w14:paraId="780BD922" w14:textId="4F93DC0D" w:rsidR="009C4767" w:rsidRPr="009C4767" w:rsidRDefault="009C4767" w:rsidP="009C4767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25" w:name="_Toc14160063"/>
      <w:r w:rsidRPr="3F21C8DC">
        <w:rPr>
          <w:rFonts w:ascii="Arial" w:hAnsi="Arial" w:cs="Arial"/>
          <w:b w:val="0"/>
          <w:bCs w:val="0"/>
          <w:color w:val="auto"/>
          <w:sz w:val="24"/>
          <w:szCs w:val="24"/>
        </w:rPr>
        <w:lastRenderedPageBreak/>
        <w:t>Modelo lógico do banco de dados</w:t>
      </w:r>
      <w:bookmarkEnd w:id="25"/>
      <w:r w:rsidRPr="3F21C8DC"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</w:p>
    <w:p w14:paraId="0811EEF9" w14:textId="77777777" w:rsidR="009C4767" w:rsidRDefault="009C4767" w:rsidP="009C4767">
      <w:pPr>
        <w:jc w:val="center"/>
      </w:pPr>
    </w:p>
    <w:p w14:paraId="6A25EBF7" w14:textId="49BE334A" w:rsidR="009C4767" w:rsidRDefault="001279D7" w:rsidP="009C4767">
      <w:pPr>
        <w:jc w:val="center"/>
      </w:pPr>
      <w:r w:rsidRPr="001279D7">
        <w:rPr>
          <w:noProof/>
        </w:rPr>
        <w:drawing>
          <wp:inline distT="0" distB="0" distL="0" distR="0" wp14:anchorId="20C273D4" wp14:editId="156F2C78">
            <wp:extent cx="9336764" cy="7630511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421595" cy="76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4CE7" w14:textId="0A4DBE40" w:rsidR="009C4767" w:rsidRDefault="009C4767" w:rsidP="009C4767">
      <w:pPr>
        <w:jc w:val="center"/>
      </w:pPr>
      <w:r>
        <w:t>(Imagem – Diagrama com modelo lógico)</w:t>
      </w:r>
    </w:p>
    <w:p w14:paraId="288F8E77" w14:textId="77777777" w:rsidR="009C4767" w:rsidRDefault="009C4767" w:rsidP="00DC6D0B">
      <w:pPr>
        <w:sectPr w:rsidR="009C4767" w:rsidSect="00700780">
          <w:pgSz w:w="23811" w:h="16838" w:orient="landscape" w:code="8"/>
          <w:pgMar w:top="1134" w:right="1134" w:bottom="1701" w:left="1701" w:header="709" w:footer="709" w:gutter="284"/>
          <w:cols w:space="708"/>
          <w:docGrid w:linePitch="360"/>
        </w:sectPr>
      </w:pPr>
    </w:p>
    <w:p w14:paraId="0E7E0A12" w14:textId="1541E472" w:rsidR="0C821B12" w:rsidRDefault="0C821B12" w:rsidP="56D2A6E6">
      <w:pPr>
        <w:spacing w:line="360" w:lineRule="auto"/>
        <w:jc w:val="both"/>
      </w:pPr>
    </w:p>
    <w:p w14:paraId="0A2D9EB1" w14:textId="3ABAD600" w:rsidR="00407F25" w:rsidRPr="00407F25" w:rsidRDefault="56889072" w:rsidP="00407F25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bCs w:val="0"/>
          <w:color w:val="auto"/>
          <w:sz w:val="24"/>
          <w:szCs w:val="24"/>
        </w:rPr>
      </w:pPr>
      <w:bookmarkStart w:id="26" w:name="_Toc14160064"/>
      <w:r w:rsidRPr="56889072">
        <w:rPr>
          <w:rFonts w:ascii="Arial" w:hAnsi="Arial" w:cs="Arial"/>
          <w:b w:val="0"/>
          <w:bCs w:val="0"/>
          <w:color w:val="auto"/>
          <w:sz w:val="24"/>
          <w:szCs w:val="24"/>
        </w:rPr>
        <w:t>Dicionário de dados</w:t>
      </w:r>
      <w:bookmarkEnd w:id="26"/>
      <w:r w:rsidRPr="56889072"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</w:p>
    <w:p w14:paraId="39F0AF0B" w14:textId="669C5D7F" w:rsidR="0D76F366" w:rsidRDefault="00DC6D0B" w:rsidP="56D2A6E6">
      <w:pPr>
        <w:spacing w:line="360" w:lineRule="auto"/>
        <w:jc w:val="both"/>
      </w:pPr>
      <w:r w:rsidRPr="00DC6D0B">
        <w:rPr>
          <w:noProof/>
        </w:rPr>
        <w:drawing>
          <wp:inline distT="0" distB="0" distL="0" distR="0" wp14:anchorId="17BBD0BE" wp14:editId="5B3D7CC6">
            <wp:extent cx="5579745" cy="3183890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6A12" w14:textId="6B1EFE0C" w:rsidR="56D2A6E6" w:rsidRDefault="00DC6D0B" w:rsidP="56D2A6E6">
      <w:pPr>
        <w:spacing w:line="360" w:lineRule="auto"/>
        <w:jc w:val="both"/>
      </w:pPr>
      <w:r w:rsidRPr="00DC6D0B">
        <w:rPr>
          <w:noProof/>
        </w:rPr>
        <w:drawing>
          <wp:inline distT="0" distB="0" distL="0" distR="0" wp14:anchorId="1F05047A" wp14:editId="3D1E8D18">
            <wp:extent cx="5579745" cy="2021840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F961" w14:textId="67F44BBF" w:rsidR="56D2A6E6" w:rsidRDefault="00DC6D0B" w:rsidP="56D2A6E6">
      <w:pPr>
        <w:spacing w:line="360" w:lineRule="auto"/>
        <w:jc w:val="both"/>
      </w:pPr>
      <w:r w:rsidRPr="00DC6D0B">
        <w:rPr>
          <w:noProof/>
        </w:rPr>
        <w:drawing>
          <wp:inline distT="0" distB="0" distL="0" distR="0" wp14:anchorId="220AD646" wp14:editId="31656705">
            <wp:extent cx="5579745" cy="230632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A7E" w14:textId="50782C57" w:rsidR="56D2A6E6" w:rsidRDefault="00DC6D0B" w:rsidP="56D2A6E6">
      <w:pPr>
        <w:spacing w:line="360" w:lineRule="auto"/>
        <w:jc w:val="both"/>
      </w:pPr>
      <w:r w:rsidRPr="00DC6D0B">
        <w:rPr>
          <w:noProof/>
        </w:rPr>
        <w:lastRenderedPageBreak/>
        <w:drawing>
          <wp:inline distT="0" distB="0" distL="0" distR="0" wp14:anchorId="399AFA7D" wp14:editId="331890CF">
            <wp:extent cx="5579745" cy="2567305"/>
            <wp:effectExtent l="0" t="0" r="1905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E8F6" w14:textId="5DA73E03" w:rsidR="00DC6D0B" w:rsidRDefault="00DC6D0B" w:rsidP="56D2A6E6">
      <w:pPr>
        <w:spacing w:line="360" w:lineRule="auto"/>
        <w:jc w:val="both"/>
      </w:pPr>
      <w:r w:rsidRPr="00DC6D0B">
        <w:rPr>
          <w:noProof/>
        </w:rPr>
        <w:drawing>
          <wp:inline distT="0" distB="0" distL="0" distR="0" wp14:anchorId="6B5A201A" wp14:editId="5F1AD99A">
            <wp:extent cx="5579745" cy="2298700"/>
            <wp:effectExtent l="0" t="0" r="1905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E356" w14:textId="2DD849D0" w:rsidR="00407F25" w:rsidRDefault="00407F25" w:rsidP="56D2A6E6">
      <w:pPr>
        <w:spacing w:line="360" w:lineRule="auto"/>
        <w:jc w:val="both"/>
      </w:pPr>
    </w:p>
    <w:p w14:paraId="5D9475DF" w14:textId="237AC687" w:rsidR="00407F25" w:rsidRDefault="00407F25" w:rsidP="56D2A6E6">
      <w:pPr>
        <w:spacing w:line="360" w:lineRule="auto"/>
        <w:jc w:val="both"/>
      </w:pPr>
    </w:p>
    <w:p w14:paraId="381EECB4" w14:textId="156B900F" w:rsidR="00407F25" w:rsidRDefault="00407F25" w:rsidP="56D2A6E6">
      <w:pPr>
        <w:spacing w:line="360" w:lineRule="auto"/>
        <w:jc w:val="both"/>
      </w:pPr>
    </w:p>
    <w:p w14:paraId="5A823AAE" w14:textId="51121DFF" w:rsidR="00407F25" w:rsidRDefault="00407F25" w:rsidP="56D2A6E6">
      <w:pPr>
        <w:spacing w:line="360" w:lineRule="auto"/>
        <w:jc w:val="both"/>
      </w:pPr>
    </w:p>
    <w:p w14:paraId="3F1591FC" w14:textId="398E3BED" w:rsidR="00407F25" w:rsidRDefault="00407F25" w:rsidP="56D2A6E6">
      <w:pPr>
        <w:spacing w:line="360" w:lineRule="auto"/>
        <w:jc w:val="both"/>
      </w:pPr>
    </w:p>
    <w:p w14:paraId="209DC299" w14:textId="5F3F36B4" w:rsidR="00407F25" w:rsidRDefault="00407F25" w:rsidP="56D2A6E6">
      <w:pPr>
        <w:spacing w:line="360" w:lineRule="auto"/>
        <w:jc w:val="both"/>
      </w:pPr>
    </w:p>
    <w:p w14:paraId="17229067" w14:textId="240A804F" w:rsidR="00407F25" w:rsidRDefault="00407F25" w:rsidP="56D2A6E6">
      <w:pPr>
        <w:spacing w:line="360" w:lineRule="auto"/>
        <w:jc w:val="both"/>
      </w:pPr>
    </w:p>
    <w:p w14:paraId="41E915B7" w14:textId="77777777" w:rsidR="00407F25" w:rsidRDefault="00407F25" w:rsidP="56D2A6E6">
      <w:pPr>
        <w:spacing w:line="360" w:lineRule="auto"/>
        <w:jc w:val="both"/>
      </w:pPr>
    </w:p>
    <w:p w14:paraId="5154BE94" w14:textId="00E26E06" w:rsidR="00407F25" w:rsidRPr="00407F25" w:rsidRDefault="00407F25" w:rsidP="00407F25">
      <w:pPr>
        <w:pStyle w:val="Ttulo1"/>
        <w:numPr>
          <w:ilvl w:val="1"/>
          <w:numId w:val="24"/>
        </w:numPr>
        <w:spacing w:before="120" w:after="120" w:line="360" w:lineRule="auto"/>
        <w:ind w:left="0" w:firstLine="0"/>
        <w:rPr>
          <w:rFonts w:ascii="Arial" w:hAnsi="Arial" w:cs="Arial"/>
          <w:b w:val="0"/>
          <w:bCs w:val="0"/>
          <w:color w:val="auto"/>
          <w:sz w:val="24"/>
          <w:szCs w:val="24"/>
        </w:rPr>
      </w:pPr>
      <w:r>
        <w:rPr>
          <w:rFonts w:ascii="Arial" w:hAnsi="Arial" w:cs="Arial"/>
          <w:b w:val="0"/>
          <w:bCs w:val="0"/>
          <w:color w:val="auto"/>
          <w:sz w:val="24"/>
          <w:szCs w:val="24"/>
        </w:rPr>
        <w:lastRenderedPageBreak/>
        <w:t>Estrutura banco de dados não relacional</w:t>
      </w:r>
      <w:r>
        <w:rPr>
          <w:rFonts w:ascii="Arial" w:hAnsi="Arial" w:cs="Arial"/>
          <w:b w:val="0"/>
          <w:bCs w:val="0"/>
          <w:color w:val="auto"/>
          <w:sz w:val="24"/>
          <w:szCs w:val="24"/>
        </w:rPr>
        <w:br/>
      </w:r>
      <w:r w:rsidRPr="56889072"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b w:val="0"/>
          <w:bCs w:val="0"/>
          <w:color w:val="auto"/>
          <w:sz w:val="24"/>
          <w:szCs w:val="24"/>
        </w:rPr>
        <w:t xml:space="preserve"> </w:t>
      </w:r>
    </w:p>
    <w:p w14:paraId="21BB84B2" w14:textId="77777777" w:rsidR="00407F25" w:rsidRDefault="00407F25" w:rsidP="00A76061">
      <w:pPr>
        <w:spacing w:after="0" w:line="360" w:lineRule="auto"/>
        <w:jc w:val="both"/>
      </w:pPr>
      <w:r>
        <w:t>{</w:t>
      </w:r>
    </w:p>
    <w:p w14:paraId="31DE69CC" w14:textId="77777777" w:rsidR="00407F25" w:rsidRDefault="00407F25" w:rsidP="00A76061">
      <w:pPr>
        <w:spacing w:after="0" w:line="360" w:lineRule="auto"/>
        <w:jc w:val="both"/>
      </w:pPr>
      <w:r>
        <w:t xml:space="preserve">  "Medidor": {</w:t>
      </w:r>
    </w:p>
    <w:p w14:paraId="3C8D7560" w14:textId="77777777" w:rsidR="00407F25" w:rsidRDefault="00407F25" w:rsidP="00A76061">
      <w:pPr>
        <w:spacing w:after="0" w:line="360" w:lineRule="auto"/>
        <w:jc w:val="both"/>
      </w:pPr>
      <w:r>
        <w:t xml:space="preserve">    "1": {</w:t>
      </w:r>
    </w:p>
    <w:p w14:paraId="19DCBB8B" w14:textId="77777777" w:rsidR="00407F25" w:rsidRDefault="00407F25" w:rsidP="00A76061">
      <w:pPr>
        <w:spacing w:after="0" w:line="360" w:lineRule="auto"/>
        <w:jc w:val="both"/>
      </w:pPr>
      <w:r>
        <w:t xml:space="preserve">      "valor": "</w:t>
      </w:r>
      <w:proofErr w:type="spellStart"/>
      <w:r>
        <w:t>int</w:t>
      </w:r>
      <w:proofErr w:type="spellEnd"/>
      <w:r>
        <w:t>",</w:t>
      </w:r>
    </w:p>
    <w:p w14:paraId="44138AE7" w14:textId="77777777" w:rsidR="00407F25" w:rsidRDefault="00407F25" w:rsidP="00A76061">
      <w:pPr>
        <w:spacing w:after="0" w:line="360" w:lineRule="auto"/>
        <w:jc w:val="both"/>
      </w:pPr>
      <w:r>
        <w:t xml:space="preserve">      "consumo": "</w:t>
      </w:r>
      <w:proofErr w:type="spellStart"/>
      <w:r>
        <w:t>double</w:t>
      </w:r>
      <w:proofErr w:type="spellEnd"/>
      <w:r>
        <w:t>",</w:t>
      </w:r>
    </w:p>
    <w:p w14:paraId="3CC49DBB" w14:textId="77777777" w:rsidR="00407F25" w:rsidRDefault="00407F25" w:rsidP="00A76061">
      <w:pPr>
        <w:spacing w:after="0" w:line="360" w:lineRule="auto"/>
        <w:jc w:val="both"/>
      </w:pPr>
      <w:r>
        <w:t xml:space="preserve">      "data": "</w:t>
      </w:r>
      <w:proofErr w:type="spellStart"/>
      <w:r>
        <w:t>string</w:t>
      </w:r>
      <w:proofErr w:type="spellEnd"/>
      <w:r>
        <w:t>",</w:t>
      </w:r>
    </w:p>
    <w:p w14:paraId="5DE3D24B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horario</w:t>
      </w:r>
      <w:proofErr w:type="spellEnd"/>
      <w:r>
        <w:t>": "</w:t>
      </w:r>
      <w:proofErr w:type="spellStart"/>
      <w:r>
        <w:t>string</w:t>
      </w:r>
      <w:proofErr w:type="spellEnd"/>
      <w:r>
        <w:t>",</w:t>
      </w:r>
    </w:p>
    <w:p w14:paraId="08076C67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idResidencia</w:t>
      </w:r>
      <w:proofErr w:type="spellEnd"/>
      <w:r>
        <w:t>": "</w:t>
      </w:r>
      <w:proofErr w:type="spellStart"/>
      <w:r>
        <w:t>int</w:t>
      </w:r>
      <w:proofErr w:type="spellEnd"/>
      <w:r>
        <w:t>",</w:t>
      </w:r>
    </w:p>
    <w:p w14:paraId="1FD66723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medicaoAtual</w:t>
      </w:r>
      <w:proofErr w:type="spellEnd"/>
      <w:r>
        <w:t>": "</w:t>
      </w:r>
      <w:proofErr w:type="spellStart"/>
      <w:r>
        <w:t>double</w:t>
      </w:r>
      <w:proofErr w:type="spellEnd"/>
      <w:r>
        <w:t>"</w:t>
      </w:r>
    </w:p>
    <w:p w14:paraId="7F3F7AA2" w14:textId="77777777" w:rsidR="00407F25" w:rsidRDefault="00407F25" w:rsidP="00A76061">
      <w:pPr>
        <w:spacing w:after="0" w:line="360" w:lineRule="auto"/>
        <w:jc w:val="both"/>
      </w:pPr>
      <w:r>
        <w:t xml:space="preserve">    },</w:t>
      </w:r>
    </w:p>
    <w:p w14:paraId="41509FA6" w14:textId="77777777" w:rsidR="00407F25" w:rsidRDefault="00407F25" w:rsidP="00A76061">
      <w:pPr>
        <w:spacing w:after="0" w:line="360" w:lineRule="auto"/>
        <w:jc w:val="both"/>
      </w:pPr>
      <w:r>
        <w:t xml:space="preserve">    "2": {</w:t>
      </w:r>
    </w:p>
    <w:p w14:paraId="4D097474" w14:textId="77777777" w:rsidR="00407F25" w:rsidRDefault="00407F25" w:rsidP="00A76061">
      <w:pPr>
        <w:spacing w:after="0" w:line="360" w:lineRule="auto"/>
        <w:jc w:val="both"/>
      </w:pPr>
      <w:r>
        <w:t xml:space="preserve">      "valor": "</w:t>
      </w:r>
      <w:proofErr w:type="spellStart"/>
      <w:r>
        <w:t>int</w:t>
      </w:r>
      <w:proofErr w:type="spellEnd"/>
      <w:r>
        <w:t>",</w:t>
      </w:r>
    </w:p>
    <w:p w14:paraId="7EC5551D" w14:textId="77777777" w:rsidR="00407F25" w:rsidRDefault="00407F25" w:rsidP="00A76061">
      <w:pPr>
        <w:spacing w:after="0" w:line="360" w:lineRule="auto"/>
        <w:jc w:val="both"/>
      </w:pPr>
      <w:r>
        <w:t xml:space="preserve">      "consumo": "</w:t>
      </w:r>
      <w:proofErr w:type="spellStart"/>
      <w:r>
        <w:t>double</w:t>
      </w:r>
      <w:proofErr w:type="spellEnd"/>
      <w:r>
        <w:t>",</w:t>
      </w:r>
    </w:p>
    <w:p w14:paraId="735F249B" w14:textId="77777777" w:rsidR="00407F25" w:rsidRDefault="00407F25" w:rsidP="00A76061">
      <w:pPr>
        <w:spacing w:after="0" w:line="360" w:lineRule="auto"/>
        <w:jc w:val="both"/>
      </w:pPr>
      <w:r>
        <w:t xml:space="preserve">      "data": "</w:t>
      </w:r>
      <w:proofErr w:type="spellStart"/>
      <w:r>
        <w:t>string</w:t>
      </w:r>
      <w:proofErr w:type="spellEnd"/>
      <w:r>
        <w:t>",</w:t>
      </w:r>
    </w:p>
    <w:p w14:paraId="240C3DE1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horario</w:t>
      </w:r>
      <w:proofErr w:type="spellEnd"/>
      <w:r>
        <w:t>": "</w:t>
      </w:r>
      <w:proofErr w:type="spellStart"/>
      <w:r>
        <w:t>string</w:t>
      </w:r>
      <w:proofErr w:type="spellEnd"/>
      <w:r>
        <w:t>",</w:t>
      </w:r>
    </w:p>
    <w:p w14:paraId="04AEA60D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idResidencia</w:t>
      </w:r>
      <w:proofErr w:type="spellEnd"/>
      <w:r>
        <w:t>": "</w:t>
      </w:r>
      <w:proofErr w:type="spellStart"/>
      <w:r>
        <w:t>int</w:t>
      </w:r>
      <w:proofErr w:type="spellEnd"/>
      <w:r>
        <w:t>",</w:t>
      </w:r>
    </w:p>
    <w:p w14:paraId="3B24F4E0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medicaoAtual</w:t>
      </w:r>
      <w:proofErr w:type="spellEnd"/>
      <w:r>
        <w:t>": "</w:t>
      </w:r>
      <w:proofErr w:type="spellStart"/>
      <w:r>
        <w:t>double</w:t>
      </w:r>
      <w:proofErr w:type="spellEnd"/>
      <w:r>
        <w:t>"</w:t>
      </w:r>
    </w:p>
    <w:p w14:paraId="13D2F90A" w14:textId="77777777" w:rsidR="00407F25" w:rsidRDefault="00407F25" w:rsidP="00A76061">
      <w:pPr>
        <w:spacing w:after="0" w:line="360" w:lineRule="auto"/>
        <w:jc w:val="both"/>
      </w:pPr>
      <w:r>
        <w:t xml:space="preserve">    },</w:t>
      </w:r>
    </w:p>
    <w:p w14:paraId="1FA8A8EF" w14:textId="77777777" w:rsidR="00407F25" w:rsidRDefault="00407F25" w:rsidP="00A76061">
      <w:pPr>
        <w:spacing w:after="0" w:line="360" w:lineRule="auto"/>
        <w:jc w:val="both"/>
      </w:pPr>
      <w:r>
        <w:t xml:space="preserve">    "3": {</w:t>
      </w:r>
    </w:p>
    <w:p w14:paraId="2465AA6C" w14:textId="77777777" w:rsidR="00407F25" w:rsidRDefault="00407F25" w:rsidP="00A76061">
      <w:pPr>
        <w:spacing w:after="0" w:line="360" w:lineRule="auto"/>
        <w:jc w:val="both"/>
      </w:pPr>
      <w:r>
        <w:t xml:space="preserve">      "valor": "</w:t>
      </w:r>
      <w:proofErr w:type="spellStart"/>
      <w:r>
        <w:t>int</w:t>
      </w:r>
      <w:proofErr w:type="spellEnd"/>
      <w:r>
        <w:t>",</w:t>
      </w:r>
    </w:p>
    <w:p w14:paraId="6B47C3A7" w14:textId="77777777" w:rsidR="00407F25" w:rsidRDefault="00407F25" w:rsidP="00A76061">
      <w:pPr>
        <w:spacing w:after="0" w:line="360" w:lineRule="auto"/>
        <w:jc w:val="both"/>
      </w:pPr>
      <w:r>
        <w:t xml:space="preserve">      "consumo": "</w:t>
      </w:r>
      <w:proofErr w:type="spellStart"/>
      <w:r>
        <w:t>double</w:t>
      </w:r>
      <w:proofErr w:type="spellEnd"/>
      <w:r>
        <w:t>",</w:t>
      </w:r>
    </w:p>
    <w:p w14:paraId="3B29D661" w14:textId="77777777" w:rsidR="00407F25" w:rsidRDefault="00407F25" w:rsidP="00A76061">
      <w:pPr>
        <w:spacing w:after="0" w:line="360" w:lineRule="auto"/>
        <w:jc w:val="both"/>
      </w:pPr>
      <w:r>
        <w:t xml:space="preserve">      "data": "</w:t>
      </w:r>
      <w:proofErr w:type="spellStart"/>
      <w:r>
        <w:t>string</w:t>
      </w:r>
      <w:proofErr w:type="spellEnd"/>
      <w:r>
        <w:t>",</w:t>
      </w:r>
    </w:p>
    <w:p w14:paraId="4F1212B1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horario</w:t>
      </w:r>
      <w:proofErr w:type="spellEnd"/>
      <w:r>
        <w:t>": "</w:t>
      </w:r>
      <w:proofErr w:type="spellStart"/>
      <w:r>
        <w:t>string</w:t>
      </w:r>
      <w:proofErr w:type="spellEnd"/>
      <w:r>
        <w:t>",</w:t>
      </w:r>
    </w:p>
    <w:p w14:paraId="0363E6C6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idResidencia</w:t>
      </w:r>
      <w:proofErr w:type="spellEnd"/>
      <w:r>
        <w:t>": "</w:t>
      </w:r>
      <w:proofErr w:type="spellStart"/>
      <w:r>
        <w:t>int</w:t>
      </w:r>
      <w:proofErr w:type="spellEnd"/>
      <w:r>
        <w:t>",</w:t>
      </w:r>
    </w:p>
    <w:p w14:paraId="2A98DE92" w14:textId="77777777" w:rsidR="00407F25" w:rsidRDefault="00407F25" w:rsidP="00A76061">
      <w:pPr>
        <w:spacing w:after="0" w:line="360" w:lineRule="auto"/>
        <w:jc w:val="both"/>
      </w:pPr>
      <w:r>
        <w:t xml:space="preserve">      "</w:t>
      </w:r>
      <w:proofErr w:type="spellStart"/>
      <w:r>
        <w:t>medicaoAtual</w:t>
      </w:r>
      <w:proofErr w:type="spellEnd"/>
      <w:r>
        <w:t>": "</w:t>
      </w:r>
      <w:proofErr w:type="spellStart"/>
      <w:r>
        <w:t>double</w:t>
      </w:r>
      <w:proofErr w:type="spellEnd"/>
      <w:r>
        <w:t>"</w:t>
      </w:r>
    </w:p>
    <w:p w14:paraId="459F5A0F" w14:textId="77777777" w:rsidR="00407F25" w:rsidRDefault="00407F25" w:rsidP="00A76061">
      <w:pPr>
        <w:spacing w:after="0" w:line="360" w:lineRule="auto"/>
        <w:jc w:val="both"/>
      </w:pPr>
      <w:r>
        <w:t xml:space="preserve">    },</w:t>
      </w:r>
    </w:p>
    <w:p w14:paraId="0D4ED52F" w14:textId="77777777" w:rsidR="00407F25" w:rsidRDefault="00407F25" w:rsidP="00A76061">
      <w:pPr>
        <w:spacing w:after="0" w:line="360" w:lineRule="auto"/>
        <w:jc w:val="both"/>
      </w:pPr>
      <w:r>
        <w:t xml:space="preserve">    ...</w:t>
      </w:r>
    </w:p>
    <w:p w14:paraId="2455167C" w14:textId="77777777" w:rsidR="00407F25" w:rsidRDefault="00407F25" w:rsidP="00A76061">
      <w:pPr>
        <w:spacing w:after="0" w:line="360" w:lineRule="auto"/>
        <w:jc w:val="both"/>
      </w:pPr>
      <w:r>
        <w:t xml:space="preserve">  }</w:t>
      </w:r>
    </w:p>
    <w:p w14:paraId="048DAD49" w14:textId="6F4C658A" w:rsidR="56D2A6E6" w:rsidRDefault="00407F25" w:rsidP="00A76061">
      <w:pPr>
        <w:spacing w:after="0" w:line="360" w:lineRule="auto"/>
        <w:jc w:val="both"/>
      </w:pPr>
      <w:r>
        <w:t>}</w:t>
      </w:r>
    </w:p>
    <w:p w14:paraId="65D2FE2A" w14:textId="0380B85D" w:rsidR="56D2A6E6" w:rsidRDefault="56D2A6E6" w:rsidP="56D2A6E6">
      <w:pPr>
        <w:spacing w:line="360" w:lineRule="auto"/>
        <w:jc w:val="both"/>
      </w:pPr>
    </w:p>
    <w:p w14:paraId="07F023C8" w14:textId="77777777" w:rsidR="0090159B" w:rsidRPr="00E54726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E54726">
        <w:rPr>
          <w:rFonts w:ascii="Arial" w:hAnsi="Arial" w:cs="Arial"/>
          <w:sz w:val="24"/>
          <w:szCs w:val="24"/>
        </w:rPr>
        <w:br w:type="page"/>
      </w:r>
    </w:p>
    <w:p w14:paraId="2EB355E5" w14:textId="77777777" w:rsidR="0064000A" w:rsidRDefault="56D2A6E6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27" w:name="_Toc14160065"/>
      <w:r w:rsidRPr="56D2A6E6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PRINCIPAIS TELAS DO SISTEMA</w:t>
      </w:r>
      <w:bookmarkEnd w:id="27"/>
    </w:p>
    <w:p w14:paraId="4BDB5498" w14:textId="2956786D" w:rsidR="0090159B" w:rsidRDefault="00692F55" w:rsidP="004B39D3">
      <w:r w:rsidRPr="00692F55">
        <w:rPr>
          <w:noProof/>
        </w:rPr>
        <w:drawing>
          <wp:inline distT="0" distB="0" distL="0" distR="0" wp14:anchorId="3934AFE6" wp14:editId="6B0F495E">
            <wp:extent cx="1781901" cy="3960000"/>
            <wp:effectExtent l="0" t="0" r="8890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rPr>
          <w:noProof/>
        </w:rPr>
        <w:drawing>
          <wp:inline distT="0" distB="0" distL="0" distR="0" wp14:anchorId="388C1FFC" wp14:editId="11077C10">
            <wp:extent cx="1781901" cy="3960000"/>
            <wp:effectExtent l="0" t="0" r="889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rPr>
          <w:noProof/>
        </w:rPr>
        <w:drawing>
          <wp:inline distT="0" distB="0" distL="0" distR="0" wp14:anchorId="36636014" wp14:editId="532F6917">
            <wp:extent cx="1781901" cy="3960000"/>
            <wp:effectExtent l="0" t="0" r="889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F55">
        <w:rPr>
          <w:noProof/>
        </w:rPr>
        <w:drawing>
          <wp:inline distT="0" distB="0" distL="0" distR="0" wp14:anchorId="546B003F" wp14:editId="73AD9E77">
            <wp:extent cx="1781901" cy="3960000"/>
            <wp:effectExtent l="0" t="0" r="889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8190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rPr>
          <w:noProof/>
        </w:rPr>
        <w:drawing>
          <wp:inline distT="0" distB="0" distL="0" distR="0" wp14:anchorId="667C5C7C" wp14:editId="29B968B5">
            <wp:extent cx="1828845" cy="396000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2F55">
        <w:rPr>
          <w:noProof/>
        </w:rPr>
        <w:drawing>
          <wp:inline distT="0" distB="0" distL="0" distR="0" wp14:anchorId="36DEA131" wp14:editId="18525368">
            <wp:extent cx="1828845" cy="396000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B78D" w14:textId="53BD0C05" w:rsidR="00692F55" w:rsidRDefault="00692F55" w:rsidP="004B39D3">
      <w:r w:rsidRPr="00692F55">
        <w:rPr>
          <w:noProof/>
        </w:rPr>
        <w:lastRenderedPageBreak/>
        <w:drawing>
          <wp:inline distT="0" distB="0" distL="0" distR="0" wp14:anchorId="113E7E12" wp14:editId="401398EF">
            <wp:extent cx="1828845" cy="396000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2F55">
        <w:rPr>
          <w:noProof/>
        </w:rPr>
        <w:drawing>
          <wp:inline distT="0" distB="0" distL="0" distR="0" wp14:anchorId="601BB696" wp14:editId="4CFA3D6B">
            <wp:extent cx="1828845" cy="396000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2F55">
        <w:rPr>
          <w:noProof/>
        </w:rPr>
        <w:drawing>
          <wp:inline distT="0" distB="0" distL="0" distR="0" wp14:anchorId="7EE7679C" wp14:editId="6FA3F524">
            <wp:extent cx="1828845" cy="396000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288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08C4" w14:textId="21E34520" w:rsidR="00F124C2" w:rsidRDefault="00F124C2" w:rsidP="004B39D3">
      <w:r w:rsidRPr="00F124C2">
        <w:rPr>
          <w:noProof/>
        </w:rPr>
        <w:drawing>
          <wp:inline distT="0" distB="0" distL="0" distR="0" wp14:anchorId="54F899A6" wp14:editId="77198366">
            <wp:extent cx="1745523" cy="4320000"/>
            <wp:effectExtent l="0" t="0" r="762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45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124C2">
        <w:rPr>
          <w:noProof/>
        </w:rPr>
        <w:drawing>
          <wp:inline distT="0" distB="0" distL="0" distR="0" wp14:anchorId="4423AB4F" wp14:editId="0318D975">
            <wp:extent cx="1745523" cy="4320000"/>
            <wp:effectExtent l="0" t="0" r="7620" b="4445"/>
            <wp:docPr id="902730784" name="Imagem 90273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45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124C2">
        <w:rPr>
          <w:noProof/>
        </w:rPr>
        <w:drawing>
          <wp:inline distT="0" distB="0" distL="0" distR="0" wp14:anchorId="7AF6317A" wp14:editId="28DE05D3">
            <wp:extent cx="1745523" cy="4320000"/>
            <wp:effectExtent l="0" t="0" r="762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455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1458" w14:textId="74D091AF" w:rsidR="00692F55" w:rsidRPr="00E54726" w:rsidRDefault="00F124C2" w:rsidP="004B39D3">
      <w:r w:rsidRPr="00F124C2">
        <w:rPr>
          <w:noProof/>
        </w:rPr>
        <w:lastRenderedPageBreak/>
        <w:drawing>
          <wp:inline distT="0" distB="0" distL="0" distR="0" wp14:anchorId="3556181A" wp14:editId="78B70F3F">
            <wp:extent cx="1882859" cy="7920000"/>
            <wp:effectExtent l="0" t="0" r="317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82859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4C2">
        <w:rPr>
          <w:noProof/>
        </w:rPr>
        <w:drawing>
          <wp:inline distT="0" distB="0" distL="0" distR="0" wp14:anchorId="1D495EFC" wp14:editId="190FF980">
            <wp:extent cx="1855582" cy="3780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55582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4C2">
        <w:rPr>
          <w:noProof/>
        </w:rPr>
        <w:drawing>
          <wp:inline distT="0" distB="0" distL="0" distR="0" wp14:anchorId="421888DF" wp14:editId="67703429">
            <wp:extent cx="1785937" cy="3780000"/>
            <wp:effectExtent l="0" t="0" r="5080" b="0"/>
            <wp:docPr id="902730786" name="Imagem 90273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593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8415" w14:textId="4610C736" w:rsidR="56D2A6E6" w:rsidRDefault="004B39D3" w:rsidP="56D2A6E6">
      <w:r>
        <w:t xml:space="preserve">  </w:t>
      </w:r>
    </w:p>
    <w:p w14:paraId="27ED9C8F" w14:textId="3C5E7F60" w:rsidR="56D2A6E6" w:rsidRDefault="56D2A6E6" w:rsidP="56D2A6E6"/>
    <w:p w14:paraId="1636505F" w14:textId="3591D4A3" w:rsidR="004B39D3" w:rsidRDefault="004B39D3" w:rsidP="56D2A6E6">
      <w:r>
        <w:lastRenderedPageBreak/>
        <w:t xml:space="preserve"> </w:t>
      </w:r>
    </w:p>
    <w:p w14:paraId="55750D7F" w14:textId="77777777" w:rsidR="0090159B" w:rsidRPr="007C6981" w:rsidRDefault="0090159B" w:rsidP="0090159B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8" w:name="_Toc14160066"/>
      <w:r w:rsidRPr="2B9626B9">
        <w:rPr>
          <w:rFonts w:ascii="Arial" w:hAnsi="Arial" w:cs="Arial"/>
          <w:color w:val="auto"/>
          <w:sz w:val="24"/>
          <w:szCs w:val="24"/>
        </w:rPr>
        <w:t>CONCLUSÃO</w:t>
      </w:r>
      <w:bookmarkEnd w:id="28"/>
    </w:p>
    <w:p w14:paraId="3E8513C7" w14:textId="7A1E4167" w:rsidR="00AB0D1F" w:rsidRPr="00AB0D1F" w:rsidRDefault="0066181E" w:rsidP="00475A22">
      <w:pPr>
        <w:rPr>
          <w:rFonts w:ascii="Arial" w:hAnsi="Arial" w:cs="Arial"/>
          <w:sz w:val="24"/>
          <w:szCs w:val="24"/>
        </w:rPr>
      </w:pPr>
      <w:bookmarkStart w:id="29" w:name="_Toc90215145"/>
      <w:r w:rsidRPr="0066181E">
        <w:rPr>
          <w:rFonts w:ascii="Arial" w:hAnsi="Arial" w:cs="Arial"/>
          <w:sz w:val="24"/>
          <w:szCs w:val="24"/>
        </w:rPr>
        <w:t xml:space="preserve">Durante todo o processo, enfrentamos desafios significativos, especialmente na etapa de integração do Arduino e na montagem dos circuitos, uma vez que não possuíamos proficiência prévia nessa área. No entanto, superamos essas dificuldades com </w:t>
      </w:r>
      <w:r w:rsidR="00DB6611">
        <w:rPr>
          <w:rFonts w:ascii="Arial" w:hAnsi="Arial" w:cs="Arial"/>
          <w:sz w:val="24"/>
          <w:szCs w:val="24"/>
        </w:rPr>
        <w:t>ajuda dos professores e muita dedicação para conseguíssemos fazer nossa ideia dar certo</w:t>
      </w:r>
      <w:r w:rsidRPr="0066181E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6181E">
        <w:rPr>
          <w:rFonts w:ascii="Arial" w:hAnsi="Arial" w:cs="Arial"/>
          <w:sz w:val="24"/>
          <w:szCs w:val="24"/>
        </w:rPr>
        <w:t xml:space="preserve">As dificuldades enfrentadas ao longo do projeto nos proporcionaram uma valiosa experiência de aprendizado, tornando-nos mais preparados para atuar em trabalhos futuros em </w:t>
      </w:r>
      <w:proofErr w:type="spellStart"/>
      <w:r w:rsidRPr="0066181E">
        <w:rPr>
          <w:rFonts w:ascii="Arial" w:hAnsi="Arial" w:cs="Arial"/>
          <w:sz w:val="24"/>
          <w:szCs w:val="24"/>
        </w:rPr>
        <w:t>squads</w:t>
      </w:r>
      <w:proofErr w:type="spellEnd"/>
      <w:r w:rsidRPr="0066181E">
        <w:rPr>
          <w:rFonts w:ascii="Arial" w:hAnsi="Arial" w:cs="Arial"/>
          <w:sz w:val="24"/>
          <w:szCs w:val="24"/>
        </w:rPr>
        <w:t>. Acreditamos que essa experiência contribuirá significativamente para nossas trajetórias profissionais, proporcionando uma base sólida para o desenvolvimento de soluções tecnológicas inovadoras.</w:t>
      </w:r>
      <w:r w:rsidR="00DB6611">
        <w:rPr>
          <w:rFonts w:ascii="Arial" w:hAnsi="Arial" w:cs="Arial"/>
          <w:sz w:val="24"/>
          <w:szCs w:val="24"/>
        </w:rPr>
        <w:t xml:space="preserve"> </w:t>
      </w:r>
      <w:r w:rsidRPr="0066181E">
        <w:rPr>
          <w:rFonts w:ascii="Arial" w:hAnsi="Arial" w:cs="Arial"/>
          <w:sz w:val="24"/>
          <w:szCs w:val="24"/>
        </w:rPr>
        <w:t>Estamos orgulhosos do trabalho realizado e motivados a continuar aprimorando nossas habilidades e contribuindo para o avanço da tecnologia em benefício da sociedade.</w:t>
      </w:r>
      <w:r w:rsidR="00AB0D1F" w:rsidRPr="00AB0D1F">
        <w:rPr>
          <w:rFonts w:ascii="Arial" w:hAnsi="Arial" w:cs="Arial"/>
          <w:sz w:val="24"/>
          <w:szCs w:val="24"/>
        </w:rPr>
        <w:tab/>
      </w:r>
    </w:p>
    <w:p w14:paraId="17FEF2EA" w14:textId="42222EF9" w:rsidR="00475A22" w:rsidRDefault="00056054" w:rsidP="00475A22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30" w:name="_Toc90215144"/>
      <w:bookmarkEnd w:id="29"/>
      <w:r>
        <w:rPr>
          <w:rFonts w:ascii="Arial" w:hAnsi="Arial" w:cs="Arial"/>
          <w:color w:val="auto"/>
          <w:sz w:val="24"/>
          <w:szCs w:val="24"/>
        </w:rPr>
        <w:t>R</w:t>
      </w:r>
      <w:r w:rsidR="00475A22" w:rsidRPr="00475A22">
        <w:rPr>
          <w:rFonts w:ascii="Arial" w:hAnsi="Arial" w:cs="Arial"/>
          <w:color w:val="auto"/>
          <w:sz w:val="24"/>
          <w:szCs w:val="24"/>
        </w:rPr>
        <w:t>esultados obtidos</w:t>
      </w:r>
      <w:r w:rsidR="00AB0D1F" w:rsidRPr="2B9626B9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02FF1D7B" w14:textId="4784BED2" w:rsidR="00475A22" w:rsidRPr="00475A22" w:rsidRDefault="00475A22" w:rsidP="00475A22">
      <w:r w:rsidRPr="00475A22">
        <w:rPr>
          <w:rFonts w:ascii="Arial" w:hAnsi="Arial" w:cs="Arial"/>
          <w:sz w:val="24"/>
          <w:szCs w:val="24"/>
        </w:rPr>
        <w:t>O aplicativo desenvolvido demonstrou sua eficácia ao monitorar o consumo de energia em tempo real, fornecendo aos usuários informações precisas e valiosas para o controle e economia de energia em suas residências. Nossa plataforma permite que os clientes realizem todas as etapas necessárias para cadastro e login, e uma vez que possuam o equipamento de medição em suas residências, podem acompanhar seu consumo mensal e o valor da fatura em tempo real. Dessa forma, oferecemos aos usuários uma ferramenta completa e acessível para gerenciar seu consumo de energia com facilidade e conveniência.</w:t>
      </w:r>
    </w:p>
    <w:p w14:paraId="66F2E42A" w14:textId="5780483F" w:rsidR="00475A22" w:rsidRPr="00475A22" w:rsidRDefault="00475A22" w:rsidP="00475A22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r w:rsidRPr="2B9626B9">
        <w:rPr>
          <w:rFonts w:ascii="Arial" w:hAnsi="Arial" w:cs="Arial"/>
          <w:color w:val="auto"/>
          <w:sz w:val="24"/>
          <w:szCs w:val="24"/>
        </w:rPr>
        <w:t xml:space="preserve">Constatações </w:t>
      </w:r>
    </w:p>
    <w:bookmarkEnd w:id="30"/>
    <w:p w14:paraId="71BDC185" w14:textId="29B3C806" w:rsidR="00AB0D1F" w:rsidRDefault="00475A22" w:rsidP="00475A22">
      <w:pPr>
        <w:rPr>
          <w:rFonts w:ascii="Arial" w:hAnsi="Arial" w:cs="Arial"/>
          <w:sz w:val="24"/>
          <w:szCs w:val="24"/>
        </w:rPr>
      </w:pPr>
      <w:r w:rsidRPr="00475A22">
        <w:rPr>
          <w:rFonts w:ascii="Arial" w:hAnsi="Arial" w:cs="Arial"/>
          <w:sz w:val="24"/>
          <w:szCs w:val="24"/>
        </w:rPr>
        <w:t>A ideia de criar um dispositivo com Arduino que fosse capaz de captar o consumo gerado por uma residência parecia, inicialmente, uma opção mais econômica. No entanto, ao pesquisarmos sobre todas as peças necessárias para sua montagem, percebemos que criar um dispositivo patenteável e de uso generalizado pela população se tornaria inviável devido aos custos envolvidos na aquisição dessas peças.</w:t>
      </w:r>
    </w:p>
    <w:p w14:paraId="30F75A05" w14:textId="0C2A3695" w:rsidR="0090159B" w:rsidRPr="00AB0D1F" w:rsidRDefault="00056054" w:rsidP="00AB0D1F">
      <w:pPr>
        <w:pStyle w:val="Ttulo1"/>
        <w:numPr>
          <w:ilvl w:val="1"/>
          <w:numId w:val="24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31" w:name="_Toc90215146"/>
      <w:bookmarkStart w:id="32" w:name="_Toc14160069"/>
      <w:r>
        <w:rPr>
          <w:rFonts w:ascii="Arial" w:hAnsi="Arial" w:cs="Arial"/>
          <w:color w:val="auto"/>
          <w:sz w:val="24"/>
          <w:szCs w:val="24"/>
        </w:rPr>
        <w:t>A</w:t>
      </w:r>
      <w:bookmarkStart w:id="33" w:name="_GoBack"/>
      <w:bookmarkEnd w:id="33"/>
      <w:r w:rsidR="0090159B" w:rsidRPr="2B9626B9">
        <w:rPr>
          <w:rFonts w:ascii="Arial" w:hAnsi="Arial" w:cs="Arial"/>
          <w:color w:val="auto"/>
          <w:sz w:val="24"/>
          <w:szCs w:val="24"/>
        </w:rPr>
        <w:t>perfeiçoamentos técnicos</w:t>
      </w:r>
      <w:bookmarkEnd w:id="31"/>
      <w:bookmarkEnd w:id="32"/>
      <w:r w:rsidR="00AB0D1F">
        <w:tab/>
      </w:r>
    </w:p>
    <w:p w14:paraId="2916C19D" w14:textId="56D3D30E" w:rsidR="0090159B" w:rsidRPr="00DB6611" w:rsidRDefault="00DB6611" w:rsidP="00DB6611">
      <w:pPr>
        <w:rPr>
          <w:rFonts w:ascii="Arial" w:hAnsi="Arial" w:cs="Arial"/>
          <w:sz w:val="24"/>
          <w:szCs w:val="24"/>
        </w:rPr>
      </w:pPr>
      <w:r w:rsidRPr="00DB6611">
        <w:rPr>
          <w:rFonts w:ascii="Arial" w:hAnsi="Arial" w:cs="Arial"/>
          <w:sz w:val="24"/>
          <w:szCs w:val="24"/>
        </w:rPr>
        <w:t>O próximo passo para aprimorar ainda mais a utilidade do aplicativo é a criação de um histórico detalhado do consumo. Esse recurso permitirá aos usuários visualizar gráficos com dados não apenas mensais, mas também semanais, diários e por hora, proporcionando uma ampla gama de opções para monitorar o consumo de energia em suas residências.</w:t>
      </w:r>
      <w:r>
        <w:rPr>
          <w:rFonts w:ascii="Arial" w:hAnsi="Arial" w:cs="Arial"/>
          <w:sz w:val="24"/>
          <w:szCs w:val="24"/>
        </w:rPr>
        <w:t xml:space="preserve"> </w:t>
      </w:r>
      <w:r w:rsidRPr="00DB6611">
        <w:rPr>
          <w:rFonts w:ascii="Arial" w:hAnsi="Arial" w:cs="Arial"/>
          <w:sz w:val="24"/>
          <w:szCs w:val="24"/>
        </w:rPr>
        <w:t xml:space="preserve">Além disso, visando uma experiência ainda mais avançada, o aplicativo poderá empregar inteligência artificial, uma tecnologia cada vez mais presente atualmente. Através da análise de padrões de </w:t>
      </w:r>
      <w:r w:rsidRPr="00DB6611">
        <w:rPr>
          <w:rFonts w:ascii="Arial" w:hAnsi="Arial" w:cs="Arial"/>
          <w:sz w:val="24"/>
          <w:szCs w:val="24"/>
        </w:rPr>
        <w:lastRenderedPageBreak/>
        <w:t>consumo eficiente e ineficiente, a IA será capaz de identificar comportamentos fora da curva e enviar notificações aos usuários, alertando-os sobre possíveis desperdícios ou anomalias em seu consumo de energia.</w:t>
      </w:r>
    </w:p>
    <w:p w14:paraId="74869460" w14:textId="77777777" w:rsidR="00AB0D1F" w:rsidRDefault="00AB0D1F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508AC33" w14:textId="77777777" w:rsidR="00430467" w:rsidRPr="007C6981" w:rsidRDefault="00430467" w:rsidP="0064000A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4" w:name="_Toc14160070"/>
      <w:r w:rsidRPr="2B9626B9">
        <w:rPr>
          <w:rFonts w:ascii="Arial" w:hAnsi="Arial" w:cs="Arial"/>
          <w:color w:val="auto"/>
          <w:sz w:val="24"/>
          <w:szCs w:val="24"/>
        </w:rPr>
        <w:lastRenderedPageBreak/>
        <w:t>REFERÊNCIAS</w:t>
      </w:r>
      <w:bookmarkEnd w:id="34"/>
    </w:p>
    <w:p w14:paraId="53AD6BD1" w14:textId="77777777" w:rsidR="00CF499E" w:rsidRDefault="00CF499E" w:rsidP="00CF499E">
      <w:pPr>
        <w:rPr>
          <w:rFonts w:ascii="Arial" w:hAnsi="Arial" w:cs="Arial"/>
          <w:sz w:val="24"/>
          <w:szCs w:val="24"/>
        </w:rPr>
      </w:pPr>
    </w:p>
    <w:p w14:paraId="6F645339" w14:textId="1A80A101" w:rsidR="00F65C30" w:rsidRPr="00CF499E" w:rsidRDefault="00F65C30" w:rsidP="00CF499E">
      <w:pPr>
        <w:rPr>
          <w:rFonts w:ascii="Arial" w:hAnsi="Arial" w:cs="Arial"/>
          <w:sz w:val="24"/>
          <w:szCs w:val="24"/>
        </w:rPr>
      </w:pPr>
      <w:r w:rsidRPr="00CF499E">
        <w:rPr>
          <w:rFonts w:ascii="Arial" w:hAnsi="Arial" w:cs="Arial"/>
          <w:b/>
          <w:bCs/>
          <w:sz w:val="24"/>
          <w:szCs w:val="24"/>
        </w:rPr>
        <w:t>WIKIPÉDIA</w:t>
      </w:r>
      <w:r w:rsidRPr="00CF499E">
        <w:rPr>
          <w:rFonts w:ascii="Arial" w:hAnsi="Arial" w:cs="Arial"/>
          <w:sz w:val="24"/>
          <w:szCs w:val="24"/>
        </w:rPr>
        <w:t>. Lista de países por consumo de eletricidade. Disponível em: https://pt.wikipedia.org/wiki/Lista_de_pa%C3%ADses_por_consumo_de_eletricidade. Acesso em: 14 mar. 2023.</w:t>
      </w:r>
    </w:p>
    <w:p w14:paraId="14185501" w14:textId="77777777" w:rsidR="000B54C6" w:rsidRDefault="00CF499E" w:rsidP="00B63473">
      <w:pPr>
        <w:rPr>
          <w:rFonts w:ascii="Arial" w:hAnsi="Arial" w:cs="Arial"/>
          <w:sz w:val="24"/>
          <w:szCs w:val="24"/>
        </w:rPr>
      </w:pPr>
      <w:r w:rsidRPr="00CF499E">
        <w:rPr>
          <w:rFonts w:ascii="Arial" w:hAnsi="Arial" w:cs="Arial"/>
          <w:b/>
          <w:bCs/>
          <w:sz w:val="24"/>
          <w:szCs w:val="24"/>
        </w:rPr>
        <w:t>AGÊNCIA BRASIL</w:t>
      </w:r>
      <w:r w:rsidRPr="00CF499E">
        <w:rPr>
          <w:rFonts w:ascii="Arial" w:hAnsi="Arial" w:cs="Arial"/>
          <w:sz w:val="24"/>
          <w:szCs w:val="24"/>
        </w:rPr>
        <w:t>. Pesquisa revela que 58% dos brasileiros não se dedicam às próprias finanças. Agência Brasil, 15 mar. 2018. Disponível em: https://agenciabrasil.ebc.com.br/economia/noticia/2018-03/pesquisa-revela-que-58-dos-brasileiros-nao-se-dedicam-proprias-financas. Acesso em: 14 mar. 2023.</w:t>
      </w:r>
    </w:p>
    <w:p w14:paraId="2E1A6DD1" w14:textId="77777777" w:rsidR="004233B8" w:rsidRDefault="000B54C6" w:rsidP="00B63473">
      <w:pPr>
        <w:rPr>
          <w:rFonts w:ascii="Arial" w:hAnsi="Arial" w:cs="Arial"/>
          <w:sz w:val="24"/>
          <w:szCs w:val="24"/>
        </w:rPr>
      </w:pPr>
      <w:r w:rsidRPr="000B54C6">
        <w:rPr>
          <w:rFonts w:ascii="Arial" w:hAnsi="Arial" w:cs="Arial"/>
          <w:b/>
          <w:bCs/>
          <w:sz w:val="24"/>
          <w:szCs w:val="24"/>
        </w:rPr>
        <w:t>BRASIL DE FATO.</w:t>
      </w:r>
      <w:r w:rsidRPr="000B54C6">
        <w:t xml:space="preserve"> </w:t>
      </w:r>
      <w:r w:rsidRPr="000B54C6">
        <w:rPr>
          <w:rFonts w:ascii="Arial" w:hAnsi="Arial" w:cs="Arial"/>
          <w:sz w:val="24"/>
          <w:szCs w:val="24"/>
        </w:rPr>
        <w:t>Quatro a cada dez brasileiros adultos estão com nome sujo por inadimplência. Brasil de Fato, 22 ago. 2022. Disponível em: https://www.brasildefato.com.br/2022/08/22/quatro-a-cada-dez-brasileiros-adultos-estao-com-nome-sujo-por-inadimplencia. Acesso em: 14 mar. 2023.</w:t>
      </w:r>
    </w:p>
    <w:p w14:paraId="48B9145E" w14:textId="77777777" w:rsidR="007461F2" w:rsidRDefault="004233B8" w:rsidP="00B63473">
      <w:pPr>
        <w:rPr>
          <w:rFonts w:ascii="Arial" w:hAnsi="Arial" w:cs="Arial"/>
          <w:sz w:val="24"/>
          <w:szCs w:val="24"/>
        </w:rPr>
      </w:pPr>
      <w:r w:rsidRPr="004233B8">
        <w:rPr>
          <w:rFonts w:ascii="Arial" w:hAnsi="Arial" w:cs="Arial"/>
          <w:b/>
          <w:bCs/>
          <w:sz w:val="24"/>
          <w:szCs w:val="24"/>
        </w:rPr>
        <w:t>ENERGES</w:t>
      </w:r>
      <w:r w:rsidRPr="004233B8">
        <w:t xml:space="preserve">. </w:t>
      </w:r>
      <w:r w:rsidRPr="004233B8">
        <w:rPr>
          <w:rFonts w:ascii="Arial" w:hAnsi="Arial" w:cs="Arial"/>
          <w:sz w:val="24"/>
          <w:szCs w:val="24"/>
        </w:rPr>
        <w:t xml:space="preserve">Entendendo a fatura de energia. </w:t>
      </w:r>
      <w:proofErr w:type="spellStart"/>
      <w:r w:rsidRPr="004233B8">
        <w:rPr>
          <w:rFonts w:ascii="Arial" w:hAnsi="Arial" w:cs="Arial"/>
          <w:sz w:val="24"/>
          <w:szCs w:val="24"/>
        </w:rPr>
        <w:t>Energes</w:t>
      </w:r>
      <w:proofErr w:type="spellEnd"/>
      <w:r w:rsidRPr="004233B8">
        <w:rPr>
          <w:rFonts w:ascii="Arial" w:hAnsi="Arial" w:cs="Arial"/>
          <w:sz w:val="24"/>
          <w:szCs w:val="24"/>
        </w:rPr>
        <w:t>, 2019. Disponível em: https://energes.com.br/entendendo-a-fatura-de-energia-3/. Acesso em: 15 mar. 2023.</w:t>
      </w:r>
    </w:p>
    <w:p w14:paraId="187F57B8" w14:textId="4A1015D2" w:rsidR="00B63473" w:rsidRDefault="007461F2" w:rsidP="00B63473">
      <w:r w:rsidRPr="007461F2">
        <w:rPr>
          <w:rFonts w:ascii="Arial" w:hAnsi="Arial" w:cs="Arial"/>
          <w:b/>
          <w:bCs/>
          <w:sz w:val="24"/>
          <w:szCs w:val="24"/>
        </w:rPr>
        <w:t>INSTITUTO</w:t>
      </w:r>
      <w:r w:rsidRPr="007461F2">
        <w:t xml:space="preserve"> </w:t>
      </w:r>
      <w:r w:rsidRPr="007461F2">
        <w:rPr>
          <w:rFonts w:ascii="Arial" w:hAnsi="Arial" w:cs="Arial"/>
          <w:b/>
          <w:bCs/>
          <w:sz w:val="24"/>
          <w:szCs w:val="24"/>
        </w:rPr>
        <w:t>AKATU</w:t>
      </w:r>
      <w:r w:rsidRPr="007461F2">
        <w:t xml:space="preserve">. </w:t>
      </w:r>
      <w:r w:rsidRPr="0079672A">
        <w:rPr>
          <w:rFonts w:ascii="Arial" w:hAnsi="Arial" w:cs="Arial"/>
          <w:sz w:val="24"/>
          <w:szCs w:val="24"/>
        </w:rPr>
        <w:t>Como os brasileiros entendem e praticam o consumo consciente de energia elétrica. São Paulo, 2015. Disponível em: https://www.akatu.org.br/wp-content/uploads/2015/07/Estudo_Energia_Akatu_2015_final.pdf. Acesso em: 15 mar. 2023.</w:t>
      </w:r>
      <w:r w:rsidR="00B63473">
        <w:br w:type="page"/>
      </w:r>
    </w:p>
    <w:p w14:paraId="4271129A" w14:textId="77777777" w:rsidR="00B63473" w:rsidRPr="007C6981" w:rsidRDefault="00B63473" w:rsidP="00B63473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5" w:name="_Toc14160071"/>
      <w:r w:rsidRPr="2B9626B9">
        <w:rPr>
          <w:rFonts w:ascii="Arial" w:hAnsi="Arial" w:cs="Arial"/>
          <w:color w:val="auto"/>
          <w:sz w:val="24"/>
          <w:szCs w:val="24"/>
        </w:rPr>
        <w:lastRenderedPageBreak/>
        <w:t>GLOSSÁRIO</w:t>
      </w:r>
      <w:bookmarkEnd w:id="35"/>
    </w:p>
    <w:p w14:paraId="310B2AB4" w14:textId="77777777" w:rsidR="007461F2" w:rsidRDefault="007461F2" w:rsidP="007461F2">
      <w:pPr>
        <w:rPr>
          <w:rFonts w:ascii="Arial" w:hAnsi="Arial" w:cs="Arial"/>
          <w:b/>
          <w:bCs/>
          <w:sz w:val="24"/>
          <w:szCs w:val="24"/>
        </w:rPr>
      </w:pPr>
    </w:p>
    <w:p w14:paraId="3ACFEAC2" w14:textId="24B0E342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proofErr w:type="spellStart"/>
      <w:r w:rsidRPr="007461F2">
        <w:rPr>
          <w:rFonts w:ascii="Arial" w:hAnsi="Arial" w:cs="Arial"/>
          <w:b/>
          <w:bCs/>
          <w:sz w:val="24"/>
          <w:szCs w:val="24"/>
        </w:rPr>
        <w:t>Figma</w:t>
      </w:r>
      <w:proofErr w:type="spellEnd"/>
      <w:r w:rsidRPr="007461F2">
        <w:rPr>
          <w:rFonts w:ascii="Arial" w:hAnsi="Arial" w:cs="Arial"/>
          <w:sz w:val="24"/>
          <w:szCs w:val="24"/>
        </w:rPr>
        <w:t>: Ferramenta de design gráfico e interface do usuário, utilizada para criar protótipos de interfaces de aplicativos e websites.</w:t>
      </w:r>
    </w:p>
    <w:p w14:paraId="762E41A7" w14:textId="18F2F932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Visual</w:t>
      </w:r>
      <w:r w:rsidRPr="007461F2">
        <w:rPr>
          <w:rFonts w:ascii="Arial" w:hAnsi="Arial" w:cs="Arial"/>
          <w:sz w:val="24"/>
          <w:szCs w:val="24"/>
        </w:rPr>
        <w:t xml:space="preserve"> </w:t>
      </w:r>
      <w:r w:rsidRPr="007461F2">
        <w:rPr>
          <w:rFonts w:ascii="Arial" w:hAnsi="Arial" w:cs="Arial"/>
          <w:b/>
          <w:bCs/>
          <w:sz w:val="24"/>
          <w:szCs w:val="24"/>
        </w:rPr>
        <w:t>Studio</w:t>
      </w:r>
      <w:r w:rsidRPr="007461F2">
        <w:rPr>
          <w:rFonts w:ascii="Arial" w:hAnsi="Arial" w:cs="Arial"/>
          <w:sz w:val="24"/>
          <w:szCs w:val="24"/>
        </w:rPr>
        <w:t>: Ambiente de desenvolvimento integrado (IDE) da Microsoft utilizado para criar aplicativos para a plataforma Windows.</w:t>
      </w:r>
    </w:p>
    <w:p w14:paraId="0D080A23" w14:textId="3C4EB94C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Android</w:t>
      </w:r>
      <w:r w:rsidRPr="007461F2">
        <w:rPr>
          <w:rFonts w:ascii="Arial" w:hAnsi="Arial" w:cs="Arial"/>
          <w:sz w:val="24"/>
          <w:szCs w:val="24"/>
        </w:rPr>
        <w:t xml:space="preserve"> </w:t>
      </w:r>
      <w:r w:rsidRPr="007461F2">
        <w:rPr>
          <w:rFonts w:ascii="Arial" w:hAnsi="Arial" w:cs="Arial"/>
          <w:b/>
          <w:bCs/>
          <w:sz w:val="24"/>
          <w:szCs w:val="24"/>
        </w:rPr>
        <w:t>Studio</w:t>
      </w:r>
      <w:r w:rsidRPr="007461F2">
        <w:rPr>
          <w:rFonts w:ascii="Arial" w:hAnsi="Arial" w:cs="Arial"/>
          <w:sz w:val="24"/>
          <w:szCs w:val="24"/>
        </w:rPr>
        <w:t xml:space="preserve">: IDE oficial do Google para desenvolvimento de aplicativos Android, baseado no ambiente de desenvolvimento </w:t>
      </w:r>
      <w:proofErr w:type="spellStart"/>
      <w:r w:rsidRPr="007461F2">
        <w:rPr>
          <w:rFonts w:ascii="Arial" w:hAnsi="Arial" w:cs="Arial"/>
          <w:sz w:val="24"/>
          <w:szCs w:val="24"/>
        </w:rPr>
        <w:t>IntelliJ</w:t>
      </w:r>
      <w:proofErr w:type="spellEnd"/>
      <w:r w:rsidRPr="007461F2">
        <w:rPr>
          <w:rFonts w:ascii="Arial" w:hAnsi="Arial" w:cs="Arial"/>
          <w:sz w:val="24"/>
          <w:szCs w:val="24"/>
        </w:rPr>
        <w:t xml:space="preserve"> IDEA.</w:t>
      </w:r>
    </w:p>
    <w:p w14:paraId="3CE8F9F2" w14:textId="3327730D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MySQL</w:t>
      </w:r>
      <w:r w:rsidRPr="007461F2">
        <w:rPr>
          <w:rFonts w:ascii="Arial" w:hAnsi="Arial" w:cs="Arial"/>
          <w:sz w:val="24"/>
          <w:szCs w:val="24"/>
        </w:rPr>
        <w:t>: Sistema de gerenciamento de banco de dados relacional, amplamente utilizado para aplicações web.</w:t>
      </w:r>
    </w:p>
    <w:p w14:paraId="5EB9B72C" w14:textId="0B75766B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Arduino</w:t>
      </w:r>
      <w:r w:rsidRPr="007461F2">
        <w:rPr>
          <w:rFonts w:ascii="Arial" w:hAnsi="Arial" w:cs="Arial"/>
          <w:sz w:val="24"/>
          <w:szCs w:val="24"/>
        </w:rPr>
        <w:t>: Plataforma eletrônica de prototipagem com hardware e software livres, utilizada para criar projetos interativos.</w:t>
      </w:r>
    </w:p>
    <w:p w14:paraId="5D5D993D" w14:textId="2A128696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KW/h</w:t>
      </w:r>
      <w:r w:rsidRPr="007461F2">
        <w:rPr>
          <w:rFonts w:ascii="Arial" w:hAnsi="Arial" w:cs="Arial"/>
          <w:sz w:val="24"/>
          <w:szCs w:val="24"/>
        </w:rPr>
        <w:t>: Unidade de medida de energia elétrica, representando a quantidade de energia consumida em um período de tempo.</w:t>
      </w:r>
    </w:p>
    <w:p w14:paraId="486373D0" w14:textId="23C1DF44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Java</w:t>
      </w:r>
      <w:r w:rsidRPr="007461F2">
        <w:rPr>
          <w:rFonts w:ascii="Arial" w:hAnsi="Arial" w:cs="Arial"/>
          <w:sz w:val="24"/>
          <w:szCs w:val="24"/>
        </w:rPr>
        <w:t>: Linguagem de programação de alto nível, orientada a objetos e utilizada para desenvolvimento de aplicativos desktop, web e mobile.</w:t>
      </w:r>
    </w:p>
    <w:p w14:paraId="13FC4443" w14:textId="5F9F0513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Webservice</w:t>
      </w:r>
      <w:r w:rsidRPr="007461F2">
        <w:rPr>
          <w:rFonts w:ascii="Arial" w:hAnsi="Arial" w:cs="Arial"/>
          <w:sz w:val="24"/>
          <w:szCs w:val="24"/>
        </w:rPr>
        <w:t>: Serviço de comunicação entre aplicações pela internet, utilizando protocolos padrões, como SOAP e REST.</w:t>
      </w:r>
    </w:p>
    <w:p w14:paraId="7FD8D88A" w14:textId="72928DC7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C#:</w:t>
      </w:r>
      <w:r w:rsidRPr="007461F2">
        <w:rPr>
          <w:rFonts w:ascii="Arial" w:hAnsi="Arial" w:cs="Arial"/>
          <w:sz w:val="24"/>
          <w:szCs w:val="24"/>
        </w:rPr>
        <w:t xml:space="preserve"> Linguagem de programação desenvolvida pela Microsoft, utilizada para criar aplicativos Windows e web.</w:t>
      </w:r>
    </w:p>
    <w:p w14:paraId="16EF0279" w14:textId="7B56105D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proofErr w:type="spellStart"/>
      <w:r w:rsidRPr="007461F2">
        <w:rPr>
          <w:rFonts w:ascii="Arial" w:hAnsi="Arial" w:cs="Arial"/>
          <w:b/>
          <w:bCs/>
          <w:sz w:val="24"/>
          <w:szCs w:val="24"/>
        </w:rPr>
        <w:t>ProgressBar</w:t>
      </w:r>
      <w:proofErr w:type="spellEnd"/>
      <w:r w:rsidRPr="007461F2">
        <w:rPr>
          <w:rFonts w:ascii="Arial" w:hAnsi="Arial" w:cs="Arial"/>
          <w:sz w:val="24"/>
          <w:szCs w:val="24"/>
        </w:rPr>
        <w:t>: Componente gráfico utilizado para exibir o andamento de uma tarefa ou processo em um aplicativo.</w:t>
      </w:r>
    </w:p>
    <w:p w14:paraId="0152D5FC" w14:textId="2FBEB067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IDE</w:t>
      </w:r>
      <w:r w:rsidRPr="007461F2">
        <w:rPr>
          <w:rFonts w:ascii="Arial" w:hAnsi="Arial" w:cs="Arial"/>
          <w:sz w:val="24"/>
          <w:szCs w:val="24"/>
        </w:rPr>
        <w:t>: Ambiente de desenvolvimento integrado, ferramenta que oferece um conjunto de recursos para facilitar a criação de aplicativos.</w:t>
      </w:r>
    </w:p>
    <w:p w14:paraId="17EC7D9F" w14:textId="4182398F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proofErr w:type="spellStart"/>
      <w:r w:rsidRPr="007461F2">
        <w:rPr>
          <w:rFonts w:ascii="Arial" w:hAnsi="Arial" w:cs="Arial"/>
          <w:b/>
          <w:bCs/>
          <w:sz w:val="24"/>
          <w:szCs w:val="24"/>
        </w:rPr>
        <w:t>Github</w:t>
      </w:r>
      <w:proofErr w:type="spellEnd"/>
      <w:r w:rsidRPr="007461F2">
        <w:rPr>
          <w:rFonts w:ascii="Arial" w:hAnsi="Arial" w:cs="Arial"/>
          <w:sz w:val="24"/>
          <w:szCs w:val="24"/>
        </w:rPr>
        <w:t xml:space="preserve">: Plataforma de hospedagem de código-fonte e colaboração, baseada no sistema de controle de versões </w:t>
      </w:r>
      <w:proofErr w:type="spellStart"/>
      <w:r w:rsidRPr="007461F2">
        <w:rPr>
          <w:rFonts w:ascii="Arial" w:hAnsi="Arial" w:cs="Arial"/>
          <w:sz w:val="24"/>
          <w:szCs w:val="24"/>
        </w:rPr>
        <w:t>Git</w:t>
      </w:r>
      <w:proofErr w:type="spellEnd"/>
      <w:r w:rsidRPr="007461F2">
        <w:rPr>
          <w:rFonts w:ascii="Arial" w:hAnsi="Arial" w:cs="Arial"/>
          <w:sz w:val="24"/>
          <w:szCs w:val="24"/>
        </w:rPr>
        <w:t>.</w:t>
      </w:r>
    </w:p>
    <w:p w14:paraId="082B1C86" w14:textId="3BE6EA22" w:rsidR="007461F2" w:rsidRPr="007461F2" w:rsidRDefault="007461F2" w:rsidP="007461F2">
      <w:pPr>
        <w:rPr>
          <w:rFonts w:ascii="Arial" w:hAnsi="Arial" w:cs="Arial"/>
          <w:sz w:val="24"/>
          <w:szCs w:val="24"/>
        </w:rPr>
      </w:pPr>
      <w:r w:rsidRPr="007461F2">
        <w:rPr>
          <w:rFonts w:ascii="Arial" w:hAnsi="Arial" w:cs="Arial"/>
          <w:b/>
          <w:bCs/>
          <w:sz w:val="24"/>
          <w:szCs w:val="24"/>
        </w:rPr>
        <w:t>PIS</w:t>
      </w:r>
      <w:r w:rsidRPr="007461F2">
        <w:rPr>
          <w:rFonts w:ascii="Arial" w:hAnsi="Arial" w:cs="Arial"/>
          <w:sz w:val="24"/>
          <w:szCs w:val="24"/>
        </w:rPr>
        <w:t>: Programa de Integração Social, contribuição social paga pelas empresas para financiar o seguro-desemprego e o abono salarial.</w:t>
      </w:r>
    </w:p>
    <w:p w14:paraId="54738AF4" w14:textId="78F1FDE5" w:rsidR="00B63473" w:rsidRDefault="007461F2" w:rsidP="007461F2">
      <w:r w:rsidRPr="007461F2">
        <w:rPr>
          <w:rFonts w:ascii="Arial" w:hAnsi="Arial" w:cs="Arial"/>
          <w:b/>
          <w:bCs/>
          <w:sz w:val="24"/>
          <w:szCs w:val="24"/>
        </w:rPr>
        <w:t>ICMS</w:t>
      </w:r>
      <w:r w:rsidRPr="007461F2">
        <w:rPr>
          <w:rFonts w:ascii="Arial" w:hAnsi="Arial" w:cs="Arial"/>
          <w:sz w:val="24"/>
          <w:szCs w:val="24"/>
        </w:rPr>
        <w:t>: Imposto sobre Circulação de Mercadorias e Serviços, tributo estadual que incide sobre a comercialização de produtos e serviços.</w:t>
      </w:r>
      <w:r w:rsidR="00B63473">
        <w:br w:type="page"/>
      </w:r>
    </w:p>
    <w:p w14:paraId="5A17919B" w14:textId="77777777" w:rsidR="00B63473" w:rsidRPr="007C6981" w:rsidRDefault="00B63473" w:rsidP="00B63473">
      <w:pPr>
        <w:pStyle w:val="Ttulo1"/>
        <w:numPr>
          <w:ilvl w:val="0"/>
          <w:numId w:val="24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6" w:name="_Toc14160072"/>
      <w:r w:rsidRPr="2B9626B9">
        <w:rPr>
          <w:rFonts w:ascii="Arial" w:hAnsi="Arial" w:cs="Arial"/>
          <w:color w:val="auto"/>
          <w:sz w:val="24"/>
          <w:szCs w:val="24"/>
        </w:rPr>
        <w:lastRenderedPageBreak/>
        <w:t>ANEXOS</w:t>
      </w:r>
      <w:bookmarkEnd w:id="36"/>
    </w:p>
    <w:p w14:paraId="6A3E3FA5" w14:textId="77777777" w:rsidR="00B63473" w:rsidRDefault="00B63473" w:rsidP="00B634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houver necessidade</w:t>
      </w:r>
    </w:p>
    <w:p w14:paraId="46ABBD8F" w14:textId="77777777" w:rsidR="00B63473" w:rsidRDefault="00B63473" w:rsidP="00B634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BBA33E" w14:textId="77777777" w:rsidR="00430467" w:rsidRDefault="00430467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4FCBC1" w14:textId="77777777" w:rsidR="005E0BEC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8C6B09" w14:textId="77777777" w:rsidR="005E0BEC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2A365" w14:textId="77777777" w:rsidR="007C6981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71F136" w14:textId="77777777" w:rsidR="005E0BEC" w:rsidRPr="007C6981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199465" w14:textId="77777777" w:rsidR="007C6981" w:rsidRPr="00064CD3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A123B1" w14:textId="77777777" w:rsidR="007C6981" w:rsidRPr="00064CD3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7C6981" w:rsidRPr="00064CD3" w:rsidSect="001C3063">
      <w:pgSz w:w="11906" w:h="16838" w:code="9"/>
      <w:pgMar w:top="1701" w:right="1134" w:bottom="1134" w:left="1701" w:header="709" w:footer="709" w:gutter="28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2" w:author="Paulo Henrique Pansani" w:date="2023-05-08T19:40:00Z" w:initials="PHP">
    <w:p w14:paraId="1FB2DC6E" w14:textId="77777777" w:rsidR="001279D7" w:rsidRDefault="001279D7" w:rsidP="001279D7">
      <w:pPr>
        <w:pStyle w:val="Textodecomentrio"/>
      </w:pPr>
      <w:r>
        <w:rPr>
          <w:rStyle w:val="Refdecomentrio"/>
        </w:rPr>
        <w:annotationRef/>
      </w:r>
      <w:r>
        <w:t>Cada caso de uso possui dependencia com logar. Ok, tá certo. Mas o usuario pode se logar? Então precisa ter uma associação entre ele e o logar.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FB2DC6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3CE9A" w16cex:dateUtc="2023-05-08T22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FB2DC6E" w16cid:durableId="2803CE9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BCB4D9" w14:textId="77777777" w:rsidR="006B0A5F" w:rsidRDefault="006B0A5F" w:rsidP="00FD6FC5">
      <w:pPr>
        <w:spacing w:after="0" w:line="240" w:lineRule="auto"/>
      </w:pPr>
      <w:r>
        <w:separator/>
      </w:r>
    </w:p>
  </w:endnote>
  <w:endnote w:type="continuationSeparator" w:id="0">
    <w:p w14:paraId="39D00B1A" w14:textId="77777777" w:rsidR="006B0A5F" w:rsidRDefault="006B0A5F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279D7" w14:paraId="3530A09E" w14:textId="77777777" w:rsidTr="24D81DA1">
      <w:trPr>
        <w:trHeight w:val="300"/>
      </w:trPr>
      <w:tc>
        <w:tcPr>
          <w:tcW w:w="3020" w:type="dxa"/>
        </w:tcPr>
        <w:p w14:paraId="01170974" w14:textId="6D4AD7B3" w:rsidR="001279D7" w:rsidRDefault="001279D7" w:rsidP="24D81DA1">
          <w:pPr>
            <w:pStyle w:val="Cabealho"/>
            <w:ind w:left="-115"/>
          </w:pPr>
        </w:p>
      </w:tc>
      <w:tc>
        <w:tcPr>
          <w:tcW w:w="3020" w:type="dxa"/>
        </w:tcPr>
        <w:p w14:paraId="17325558" w14:textId="71D8CF6E" w:rsidR="001279D7" w:rsidRDefault="001279D7" w:rsidP="24D81DA1">
          <w:pPr>
            <w:pStyle w:val="Cabealho"/>
            <w:jc w:val="center"/>
          </w:pPr>
        </w:p>
      </w:tc>
      <w:tc>
        <w:tcPr>
          <w:tcW w:w="3020" w:type="dxa"/>
        </w:tcPr>
        <w:p w14:paraId="54720BCB" w14:textId="58D7FF99" w:rsidR="001279D7" w:rsidRDefault="001279D7" w:rsidP="24D81DA1">
          <w:pPr>
            <w:pStyle w:val="Cabealho"/>
            <w:ind w:right="-115"/>
            <w:jc w:val="right"/>
          </w:pPr>
        </w:p>
      </w:tc>
    </w:tr>
  </w:tbl>
  <w:p w14:paraId="41BA115D" w14:textId="3164CB8E" w:rsidR="001279D7" w:rsidRDefault="001279D7" w:rsidP="24D81DA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A258D8" w14:textId="77777777" w:rsidR="001279D7" w:rsidRDefault="001279D7">
    <w:pPr>
      <w:pStyle w:val="Rodap"/>
      <w:jc w:val="right"/>
    </w:pPr>
  </w:p>
  <w:p w14:paraId="6FFBD3EC" w14:textId="77777777" w:rsidR="001279D7" w:rsidRDefault="001279D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279D7" w14:paraId="49B9A88F" w14:textId="77777777" w:rsidTr="24D81DA1">
      <w:trPr>
        <w:trHeight w:val="300"/>
      </w:trPr>
      <w:tc>
        <w:tcPr>
          <w:tcW w:w="3020" w:type="dxa"/>
        </w:tcPr>
        <w:p w14:paraId="0FA96110" w14:textId="42A75009" w:rsidR="001279D7" w:rsidRDefault="001279D7" w:rsidP="24D81DA1">
          <w:pPr>
            <w:pStyle w:val="Cabealho"/>
            <w:ind w:left="-115"/>
          </w:pPr>
        </w:p>
      </w:tc>
      <w:tc>
        <w:tcPr>
          <w:tcW w:w="3020" w:type="dxa"/>
        </w:tcPr>
        <w:p w14:paraId="3F4DD54F" w14:textId="052348C2" w:rsidR="001279D7" w:rsidRDefault="001279D7" w:rsidP="24D81DA1">
          <w:pPr>
            <w:pStyle w:val="Cabealho"/>
            <w:jc w:val="center"/>
          </w:pPr>
        </w:p>
      </w:tc>
      <w:tc>
        <w:tcPr>
          <w:tcW w:w="3020" w:type="dxa"/>
        </w:tcPr>
        <w:p w14:paraId="1ED25887" w14:textId="04C29586" w:rsidR="001279D7" w:rsidRDefault="001279D7" w:rsidP="24D81DA1">
          <w:pPr>
            <w:pStyle w:val="Cabealho"/>
            <w:ind w:right="-115"/>
            <w:jc w:val="right"/>
          </w:pPr>
        </w:p>
      </w:tc>
    </w:tr>
  </w:tbl>
  <w:p w14:paraId="03899B8A" w14:textId="3F13EDFE" w:rsidR="001279D7" w:rsidRDefault="001279D7" w:rsidP="24D81DA1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8FE7CE" w14:textId="77777777" w:rsidR="001279D7" w:rsidRDefault="001279D7">
    <w:pPr>
      <w:pStyle w:val="Rodap"/>
      <w:jc w:val="right"/>
    </w:pPr>
  </w:p>
  <w:p w14:paraId="41004F19" w14:textId="77777777" w:rsidR="001279D7" w:rsidRDefault="001279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B3D655" w14:textId="77777777" w:rsidR="006B0A5F" w:rsidRDefault="006B0A5F" w:rsidP="00FD6FC5">
      <w:pPr>
        <w:spacing w:after="0" w:line="240" w:lineRule="auto"/>
      </w:pPr>
      <w:r>
        <w:separator/>
      </w:r>
    </w:p>
  </w:footnote>
  <w:footnote w:type="continuationSeparator" w:id="0">
    <w:p w14:paraId="2107034E" w14:textId="77777777" w:rsidR="006B0A5F" w:rsidRDefault="006B0A5F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4CEA3D" w14:textId="77777777" w:rsidR="001279D7" w:rsidRDefault="001279D7">
    <w:pPr>
      <w:pStyle w:val="Cabealho"/>
    </w:pPr>
  </w:p>
  <w:p w14:paraId="50895670" w14:textId="77777777" w:rsidR="001279D7" w:rsidRDefault="001279D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279D7" w14:paraId="072DA8E4" w14:textId="77777777" w:rsidTr="24D81DA1">
      <w:trPr>
        <w:trHeight w:val="300"/>
      </w:trPr>
      <w:tc>
        <w:tcPr>
          <w:tcW w:w="3020" w:type="dxa"/>
        </w:tcPr>
        <w:p w14:paraId="345E36E9" w14:textId="7F72A898" w:rsidR="001279D7" w:rsidRDefault="001279D7" w:rsidP="24D81DA1">
          <w:pPr>
            <w:pStyle w:val="Cabealho"/>
            <w:ind w:left="-115"/>
          </w:pPr>
        </w:p>
      </w:tc>
      <w:tc>
        <w:tcPr>
          <w:tcW w:w="3020" w:type="dxa"/>
        </w:tcPr>
        <w:p w14:paraId="531B7029" w14:textId="64E2041E" w:rsidR="001279D7" w:rsidRDefault="001279D7" w:rsidP="24D81DA1">
          <w:pPr>
            <w:pStyle w:val="Cabealho"/>
            <w:jc w:val="center"/>
          </w:pPr>
        </w:p>
      </w:tc>
      <w:tc>
        <w:tcPr>
          <w:tcW w:w="3020" w:type="dxa"/>
        </w:tcPr>
        <w:p w14:paraId="43A5EC73" w14:textId="618B277A" w:rsidR="001279D7" w:rsidRDefault="001279D7" w:rsidP="24D81DA1">
          <w:pPr>
            <w:pStyle w:val="Cabealho"/>
            <w:ind w:right="-115"/>
            <w:jc w:val="right"/>
          </w:pPr>
        </w:p>
      </w:tc>
    </w:tr>
  </w:tbl>
  <w:p w14:paraId="6A59D01D" w14:textId="4FA57642" w:rsidR="001279D7" w:rsidRDefault="001279D7" w:rsidP="24D81DA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30BDA" w14:textId="77777777" w:rsidR="001279D7" w:rsidRPr="007E4EE3" w:rsidRDefault="001279D7">
    <w:pPr>
      <w:pStyle w:val="Cabealho"/>
      <w:rPr>
        <w:sz w:val="20"/>
      </w:rPr>
    </w:pPr>
    <w:r w:rsidRPr="007E4EE3">
      <w:rPr>
        <w:rFonts w:ascii="Arial" w:hAnsi="Arial" w:cs="Arial"/>
        <w:sz w:val="20"/>
      </w:rPr>
      <w:fldChar w:fldCharType="begin"/>
    </w:r>
    <w:r w:rsidRPr="007E4EE3">
      <w:rPr>
        <w:rFonts w:ascii="Arial" w:hAnsi="Arial" w:cs="Arial"/>
        <w:sz w:val="20"/>
      </w:rPr>
      <w:instrText>PAGE   \* MERGEFORMAT</w:instrText>
    </w:r>
    <w:r w:rsidRPr="007E4EE3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10</w:t>
    </w:r>
    <w:r w:rsidRPr="007E4EE3">
      <w:rPr>
        <w:rFonts w:ascii="Arial" w:hAnsi="Arial" w:cs="Arial"/>
        <w:sz w:val="20"/>
      </w:rPr>
      <w:fldChar w:fldCharType="end"/>
    </w:r>
  </w:p>
  <w:p w14:paraId="36AF6883" w14:textId="77777777" w:rsidR="001279D7" w:rsidRDefault="001279D7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2647906"/>
      <w:docPartObj>
        <w:docPartGallery w:val="Page Numbers (Top of Page)"/>
        <w:docPartUnique/>
      </w:docPartObj>
    </w:sdtPr>
    <w:sdtEndPr>
      <w:rPr>
        <w:rFonts w:ascii="Arial" w:hAnsi="Arial" w:cs="Arial"/>
        <w:sz w:val="20"/>
      </w:rPr>
    </w:sdtEndPr>
    <w:sdtContent>
      <w:p w14:paraId="2DFFD37F" w14:textId="77777777" w:rsidR="001279D7" w:rsidRPr="007E4EE3" w:rsidRDefault="001279D7" w:rsidP="007E4EE3">
        <w:pPr>
          <w:pStyle w:val="Rodap"/>
          <w:jc w:val="right"/>
          <w:rPr>
            <w:rFonts w:ascii="Arial" w:hAnsi="Arial" w:cs="Arial"/>
            <w:sz w:val="20"/>
          </w:rPr>
        </w:pPr>
        <w:r w:rsidRPr="007E4EE3">
          <w:rPr>
            <w:rFonts w:ascii="Arial" w:hAnsi="Arial" w:cs="Arial"/>
            <w:sz w:val="20"/>
          </w:rPr>
          <w:fldChar w:fldCharType="begin"/>
        </w:r>
        <w:r w:rsidRPr="007E4EE3">
          <w:rPr>
            <w:rFonts w:ascii="Arial" w:hAnsi="Arial" w:cs="Arial"/>
            <w:sz w:val="20"/>
          </w:rPr>
          <w:instrText>PAGE   \* MERGEFORMAT</w:instrText>
        </w:r>
        <w:r w:rsidRPr="007E4EE3">
          <w:rPr>
            <w:rFonts w:ascii="Arial" w:hAnsi="Arial" w:cs="Arial"/>
            <w:sz w:val="20"/>
          </w:rPr>
          <w:fldChar w:fldCharType="separate"/>
        </w:r>
        <w:r>
          <w:rPr>
            <w:rFonts w:ascii="Arial" w:hAnsi="Arial" w:cs="Arial"/>
            <w:noProof/>
            <w:sz w:val="20"/>
          </w:rPr>
          <w:t>11</w:t>
        </w:r>
        <w:r w:rsidRPr="007E4EE3">
          <w:rPr>
            <w:rFonts w:ascii="Arial" w:hAnsi="Arial" w:cs="Arial"/>
            <w:sz w:val="20"/>
          </w:rPr>
          <w:fldChar w:fldCharType="end"/>
        </w:r>
      </w:p>
    </w:sdtContent>
  </w:sdt>
  <w:p w14:paraId="7B04FA47" w14:textId="77777777" w:rsidR="001279D7" w:rsidRDefault="001279D7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839D"/>
    <w:multiLevelType w:val="hybridMultilevel"/>
    <w:tmpl w:val="2B5CDD64"/>
    <w:lvl w:ilvl="0" w:tplc="F3EA0668">
      <w:start w:val="1"/>
      <w:numFmt w:val="decimal"/>
      <w:lvlText w:val="%1."/>
      <w:lvlJc w:val="left"/>
      <w:pPr>
        <w:ind w:left="720" w:hanging="360"/>
      </w:pPr>
    </w:lvl>
    <w:lvl w:ilvl="1" w:tplc="4536885A">
      <w:start w:val="1"/>
      <w:numFmt w:val="lowerLetter"/>
      <w:lvlText w:val="%2."/>
      <w:lvlJc w:val="left"/>
      <w:pPr>
        <w:ind w:left="1440" w:hanging="360"/>
      </w:pPr>
    </w:lvl>
    <w:lvl w:ilvl="2" w:tplc="4B16E0BA">
      <w:start w:val="1"/>
      <w:numFmt w:val="lowerRoman"/>
      <w:lvlText w:val="%3."/>
      <w:lvlJc w:val="right"/>
      <w:pPr>
        <w:ind w:left="2160" w:hanging="180"/>
      </w:pPr>
    </w:lvl>
    <w:lvl w:ilvl="3" w:tplc="BAA6F596">
      <w:start w:val="1"/>
      <w:numFmt w:val="decimal"/>
      <w:lvlText w:val="%4."/>
      <w:lvlJc w:val="left"/>
      <w:pPr>
        <w:ind w:left="2880" w:hanging="360"/>
      </w:pPr>
    </w:lvl>
    <w:lvl w:ilvl="4" w:tplc="0CDA5FFC">
      <w:start w:val="1"/>
      <w:numFmt w:val="lowerLetter"/>
      <w:lvlText w:val="%5."/>
      <w:lvlJc w:val="left"/>
      <w:pPr>
        <w:ind w:left="3600" w:hanging="360"/>
      </w:pPr>
    </w:lvl>
    <w:lvl w:ilvl="5" w:tplc="D18CA6CC">
      <w:start w:val="1"/>
      <w:numFmt w:val="lowerRoman"/>
      <w:lvlText w:val="%6."/>
      <w:lvlJc w:val="right"/>
      <w:pPr>
        <w:ind w:left="4320" w:hanging="180"/>
      </w:pPr>
    </w:lvl>
    <w:lvl w:ilvl="6" w:tplc="7786C832">
      <w:start w:val="1"/>
      <w:numFmt w:val="decimal"/>
      <w:lvlText w:val="%7."/>
      <w:lvlJc w:val="left"/>
      <w:pPr>
        <w:ind w:left="5040" w:hanging="360"/>
      </w:pPr>
    </w:lvl>
    <w:lvl w:ilvl="7" w:tplc="A8AEADF4">
      <w:start w:val="1"/>
      <w:numFmt w:val="lowerLetter"/>
      <w:lvlText w:val="%8."/>
      <w:lvlJc w:val="left"/>
      <w:pPr>
        <w:ind w:left="5760" w:hanging="360"/>
      </w:pPr>
    </w:lvl>
    <w:lvl w:ilvl="8" w:tplc="FB4E84B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A6CFE"/>
    <w:multiLevelType w:val="hybridMultilevel"/>
    <w:tmpl w:val="2982AD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6D421"/>
    <w:multiLevelType w:val="hybridMultilevel"/>
    <w:tmpl w:val="9056AB76"/>
    <w:lvl w:ilvl="0" w:tplc="739EE440">
      <w:start w:val="1"/>
      <w:numFmt w:val="decimal"/>
      <w:lvlText w:val="%1."/>
      <w:lvlJc w:val="left"/>
      <w:pPr>
        <w:ind w:left="720" w:hanging="360"/>
      </w:pPr>
    </w:lvl>
    <w:lvl w:ilvl="1" w:tplc="13A062C6">
      <w:start w:val="1"/>
      <w:numFmt w:val="decimal"/>
      <w:lvlText w:val="%2."/>
      <w:lvlJc w:val="left"/>
      <w:pPr>
        <w:ind w:left="1440" w:hanging="360"/>
      </w:pPr>
    </w:lvl>
    <w:lvl w:ilvl="2" w:tplc="C17C68B2">
      <w:start w:val="1"/>
      <w:numFmt w:val="lowerRoman"/>
      <w:lvlText w:val="%3."/>
      <w:lvlJc w:val="right"/>
      <w:pPr>
        <w:ind w:left="2160" w:hanging="180"/>
      </w:pPr>
    </w:lvl>
    <w:lvl w:ilvl="3" w:tplc="0A7CA184">
      <w:start w:val="1"/>
      <w:numFmt w:val="decimal"/>
      <w:lvlText w:val="%4."/>
      <w:lvlJc w:val="left"/>
      <w:pPr>
        <w:ind w:left="2880" w:hanging="360"/>
      </w:pPr>
    </w:lvl>
    <w:lvl w:ilvl="4" w:tplc="C1429222">
      <w:start w:val="1"/>
      <w:numFmt w:val="lowerLetter"/>
      <w:lvlText w:val="%5."/>
      <w:lvlJc w:val="left"/>
      <w:pPr>
        <w:ind w:left="3600" w:hanging="360"/>
      </w:pPr>
    </w:lvl>
    <w:lvl w:ilvl="5" w:tplc="9D287E38">
      <w:start w:val="1"/>
      <w:numFmt w:val="lowerRoman"/>
      <w:lvlText w:val="%6."/>
      <w:lvlJc w:val="right"/>
      <w:pPr>
        <w:ind w:left="4320" w:hanging="180"/>
      </w:pPr>
    </w:lvl>
    <w:lvl w:ilvl="6" w:tplc="90F0B46C">
      <w:start w:val="1"/>
      <w:numFmt w:val="decimal"/>
      <w:lvlText w:val="%7."/>
      <w:lvlJc w:val="left"/>
      <w:pPr>
        <w:ind w:left="5040" w:hanging="360"/>
      </w:pPr>
    </w:lvl>
    <w:lvl w:ilvl="7" w:tplc="0276D6E0">
      <w:start w:val="1"/>
      <w:numFmt w:val="lowerLetter"/>
      <w:lvlText w:val="%8."/>
      <w:lvlJc w:val="left"/>
      <w:pPr>
        <w:ind w:left="5760" w:hanging="360"/>
      </w:pPr>
    </w:lvl>
    <w:lvl w:ilvl="8" w:tplc="E58CE69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706607"/>
    <w:multiLevelType w:val="hybridMultilevel"/>
    <w:tmpl w:val="675A4B14"/>
    <w:lvl w:ilvl="0" w:tplc="AF4EF9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9EE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6A8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647B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4898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BC90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662D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6CB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217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458DE4"/>
    <w:multiLevelType w:val="hybridMultilevel"/>
    <w:tmpl w:val="786089E8"/>
    <w:lvl w:ilvl="0" w:tplc="11647D38">
      <w:start w:val="3"/>
      <w:numFmt w:val="decimal"/>
      <w:lvlText w:val="%1."/>
      <w:lvlJc w:val="left"/>
      <w:pPr>
        <w:ind w:left="720" w:hanging="360"/>
      </w:pPr>
    </w:lvl>
    <w:lvl w:ilvl="1" w:tplc="4A02BF60">
      <w:start w:val="1"/>
      <w:numFmt w:val="lowerLetter"/>
      <w:lvlText w:val="%2."/>
      <w:lvlJc w:val="left"/>
      <w:pPr>
        <w:ind w:left="1440" w:hanging="360"/>
      </w:pPr>
    </w:lvl>
    <w:lvl w:ilvl="2" w:tplc="3FF63D42">
      <w:start w:val="1"/>
      <w:numFmt w:val="lowerRoman"/>
      <w:lvlText w:val="%3."/>
      <w:lvlJc w:val="right"/>
      <w:pPr>
        <w:ind w:left="2160" w:hanging="180"/>
      </w:pPr>
    </w:lvl>
    <w:lvl w:ilvl="3" w:tplc="75A49F96">
      <w:start w:val="1"/>
      <w:numFmt w:val="decimal"/>
      <w:lvlText w:val="%4."/>
      <w:lvlJc w:val="left"/>
      <w:pPr>
        <w:ind w:left="2880" w:hanging="360"/>
      </w:pPr>
    </w:lvl>
    <w:lvl w:ilvl="4" w:tplc="C4FEDD4E">
      <w:start w:val="1"/>
      <w:numFmt w:val="lowerLetter"/>
      <w:lvlText w:val="%5."/>
      <w:lvlJc w:val="left"/>
      <w:pPr>
        <w:ind w:left="3600" w:hanging="360"/>
      </w:pPr>
    </w:lvl>
    <w:lvl w:ilvl="5" w:tplc="7B8C2C72">
      <w:start w:val="1"/>
      <w:numFmt w:val="lowerRoman"/>
      <w:lvlText w:val="%6."/>
      <w:lvlJc w:val="right"/>
      <w:pPr>
        <w:ind w:left="4320" w:hanging="180"/>
      </w:pPr>
    </w:lvl>
    <w:lvl w:ilvl="6" w:tplc="80C20854">
      <w:start w:val="1"/>
      <w:numFmt w:val="decimal"/>
      <w:lvlText w:val="%7."/>
      <w:lvlJc w:val="left"/>
      <w:pPr>
        <w:ind w:left="5040" w:hanging="360"/>
      </w:pPr>
    </w:lvl>
    <w:lvl w:ilvl="7" w:tplc="D610CC1C">
      <w:start w:val="1"/>
      <w:numFmt w:val="lowerLetter"/>
      <w:lvlText w:val="%8."/>
      <w:lvlJc w:val="left"/>
      <w:pPr>
        <w:ind w:left="5760" w:hanging="360"/>
      </w:pPr>
    </w:lvl>
    <w:lvl w:ilvl="8" w:tplc="F23225C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D5774F"/>
    <w:multiLevelType w:val="hybridMultilevel"/>
    <w:tmpl w:val="C25CDDF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D975C6"/>
    <w:multiLevelType w:val="hybridMultilevel"/>
    <w:tmpl w:val="ACFCB5A6"/>
    <w:lvl w:ilvl="0" w:tplc="22102264">
      <w:start w:val="1"/>
      <w:numFmt w:val="decimal"/>
      <w:lvlText w:val="%1."/>
      <w:lvlJc w:val="left"/>
      <w:pPr>
        <w:ind w:left="720" w:hanging="360"/>
      </w:pPr>
    </w:lvl>
    <w:lvl w:ilvl="1" w:tplc="BC743F9E">
      <w:start w:val="1"/>
      <w:numFmt w:val="lowerLetter"/>
      <w:lvlText w:val="%2."/>
      <w:lvlJc w:val="left"/>
      <w:pPr>
        <w:ind w:left="1440" w:hanging="360"/>
      </w:pPr>
    </w:lvl>
    <w:lvl w:ilvl="2" w:tplc="258E26F2">
      <w:start w:val="1"/>
      <w:numFmt w:val="lowerRoman"/>
      <w:lvlText w:val="%3."/>
      <w:lvlJc w:val="right"/>
      <w:pPr>
        <w:ind w:left="2160" w:hanging="180"/>
      </w:pPr>
    </w:lvl>
    <w:lvl w:ilvl="3" w:tplc="5E0E999C">
      <w:start w:val="1"/>
      <w:numFmt w:val="decimal"/>
      <w:lvlText w:val="%4."/>
      <w:lvlJc w:val="left"/>
      <w:pPr>
        <w:ind w:left="2880" w:hanging="360"/>
      </w:pPr>
    </w:lvl>
    <w:lvl w:ilvl="4" w:tplc="5C8A973E">
      <w:start w:val="1"/>
      <w:numFmt w:val="lowerLetter"/>
      <w:lvlText w:val="%5."/>
      <w:lvlJc w:val="left"/>
      <w:pPr>
        <w:ind w:left="3600" w:hanging="360"/>
      </w:pPr>
    </w:lvl>
    <w:lvl w:ilvl="5" w:tplc="A6A0D2EE">
      <w:start w:val="1"/>
      <w:numFmt w:val="lowerRoman"/>
      <w:lvlText w:val="%6."/>
      <w:lvlJc w:val="right"/>
      <w:pPr>
        <w:ind w:left="4320" w:hanging="180"/>
      </w:pPr>
    </w:lvl>
    <w:lvl w:ilvl="6" w:tplc="9FBA377C">
      <w:start w:val="1"/>
      <w:numFmt w:val="decimal"/>
      <w:lvlText w:val="%7."/>
      <w:lvlJc w:val="left"/>
      <w:pPr>
        <w:ind w:left="5040" w:hanging="360"/>
      </w:pPr>
    </w:lvl>
    <w:lvl w:ilvl="7" w:tplc="079A0B9C">
      <w:start w:val="1"/>
      <w:numFmt w:val="lowerLetter"/>
      <w:lvlText w:val="%8."/>
      <w:lvlJc w:val="left"/>
      <w:pPr>
        <w:ind w:left="5760" w:hanging="360"/>
      </w:pPr>
    </w:lvl>
    <w:lvl w:ilvl="8" w:tplc="D8A27BC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7D3D67"/>
    <w:multiLevelType w:val="hybridMultilevel"/>
    <w:tmpl w:val="B5E80D2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14F34B0"/>
    <w:multiLevelType w:val="hybridMultilevel"/>
    <w:tmpl w:val="238C18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7EF6D3"/>
    <w:multiLevelType w:val="hybridMultilevel"/>
    <w:tmpl w:val="BA4C75FC"/>
    <w:lvl w:ilvl="0" w:tplc="E3501B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BAE8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BC90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4E29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D2B5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A015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EC79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2888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CCE4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19215F"/>
    <w:multiLevelType w:val="hybridMultilevel"/>
    <w:tmpl w:val="FBCC73A2"/>
    <w:lvl w:ilvl="0" w:tplc="9E98AFE0">
      <w:start w:val="1"/>
      <w:numFmt w:val="decimal"/>
      <w:lvlText w:val="%1."/>
      <w:lvlJc w:val="left"/>
      <w:pPr>
        <w:ind w:left="720" w:hanging="360"/>
      </w:pPr>
    </w:lvl>
    <w:lvl w:ilvl="1" w:tplc="C5560E86">
      <w:start w:val="1"/>
      <w:numFmt w:val="lowerLetter"/>
      <w:lvlText w:val="%2."/>
      <w:lvlJc w:val="left"/>
      <w:pPr>
        <w:ind w:left="1440" w:hanging="360"/>
      </w:pPr>
    </w:lvl>
    <w:lvl w:ilvl="2" w:tplc="82F0C998">
      <w:start w:val="1"/>
      <w:numFmt w:val="lowerRoman"/>
      <w:lvlText w:val="%3."/>
      <w:lvlJc w:val="right"/>
      <w:pPr>
        <w:ind w:left="2160" w:hanging="180"/>
      </w:pPr>
    </w:lvl>
    <w:lvl w:ilvl="3" w:tplc="69E022E2">
      <w:start w:val="1"/>
      <w:numFmt w:val="decimal"/>
      <w:lvlText w:val="%4."/>
      <w:lvlJc w:val="left"/>
      <w:pPr>
        <w:ind w:left="2880" w:hanging="360"/>
      </w:pPr>
    </w:lvl>
    <w:lvl w:ilvl="4" w:tplc="C05C23E4">
      <w:start w:val="1"/>
      <w:numFmt w:val="lowerLetter"/>
      <w:lvlText w:val="%5."/>
      <w:lvlJc w:val="left"/>
      <w:pPr>
        <w:ind w:left="3600" w:hanging="360"/>
      </w:pPr>
    </w:lvl>
    <w:lvl w:ilvl="5" w:tplc="2E0CD57E">
      <w:start w:val="1"/>
      <w:numFmt w:val="lowerRoman"/>
      <w:lvlText w:val="%6."/>
      <w:lvlJc w:val="right"/>
      <w:pPr>
        <w:ind w:left="4320" w:hanging="180"/>
      </w:pPr>
    </w:lvl>
    <w:lvl w:ilvl="6" w:tplc="BF38525A">
      <w:start w:val="1"/>
      <w:numFmt w:val="decimal"/>
      <w:lvlText w:val="%7."/>
      <w:lvlJc w:val="left"/>
      <w:pPr>
        <w:ind w:left="5040" w:hanging="360"/>
      </w:pPr>
    </w:lvl>
    <w:lvl w:ilvl="7" w:tplc="BD4E0F84">
      <w:start w:val="1"/>
      <w:numFmt w:val="lowerLetter"/>
      <w:lvlText w:val="%8."/>
      <w:lvlJc w:val="left"/>
      <w:pPr>
        <w:ind w:left="5760" w:hanging="360"/>
      </w:pPr>
    </w:lvl>
    <w:lvl w:ilvl="8" w:tplc="B908098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554446"/>
    <w:multiLevelType w:val="hybridMultilevel"/>
    <w:tmpl w:val="D1D2269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7927FBF"/>
    <w:multiLevelType w:val="hybridMultilevel"/>
    <w:tmpl w:val="50261C02"/>
    <w:lvl w:ilvl="0" w:tplc="1A603FC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BB0408"/>
    <w:multiLevelType w:val="hybridMultilevel"/>
    <w:tmpl w:val="FD508A12"/>
    <w:lvl w:ilvl="0" w:tplc="0416000F">
      <w:start w:val="1"/>
      <w:numFmt w:val="decimal"/>
      <w:lvlText w:val="%1."/>
      <w:lvlJc w:val="left"/>
      <w:pPr>
        <w:ind w:left="-105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336" w:hanging="360"/>
      </w:pPr>
    </w:lvl>
    <w:lvl w:ilvl="2" w:tplc="0416001B" w:tentative="1">
      <w:start w:val="1"/>
      <w:numFmt w:val="lowerRoman"/>
      <w:lvlText w:val="%3."/>
      <w:lvlJc w:val="right"/>
      <w:pPr>
        <w:ind w:left="384" w:hanging="180"/>
      </w:pPr>
    </w:lvl>
    <w:lvl w:ilvl="3" w:tplc="0416000F" w:tentative="1">
      <w:start w:val="1"/>
      <w:numFmt w:val="decimal"/>
      <w:lvlText w:val="%4."/>
      <w:lvlJc w:val="left"/>
      <w:pPr>
        <w:ind w:left="1104" w:hanging="360"/>
      </w:pPr>
    </w:lvl>
    <w:lvl w:ilvl="4" w:tplc="04160019" w:tentative="1">
      <w:start w:val="1"/>
      <w:numFmt w:val="lowerLetter"/>
      <w:lvlText w:val="%5."/>
      <w:lvlJc w:val="left"/>
      <w:pPr>
        <w:ind w:left="1824" w:hanging="360"/>
      </w:pPr>
    </w:lvl>
    <w:lvl w:ilvl="5" w:tplc="0416001B" w:tentative="1">
      <w:start w:val="1"/>
      <w:numFmt w:val="lowerRoman"/>
      <w:lvlText w:val="%6."/>
      <w:lvlJc w:val="right"/>
      <w:pPr>
        <w:ind w:left="2544" w:hanging="180"/>
      </w:pPr>
    </w:lvl>
    <w:lvl w:ilvl="6" w:tplc="0416000F" w:tentative="1">
      <w:start w:val="1"/>
      <w:numFmt w:val="decimal"/>
      <w:lvlText w:val="%7."/>
      <w:lvlJc w:val="left"/>
      <w:pPr>
        <w:ind w:left="3264" w:hanging="360"/>
      </w:pPr>
    </w:lvl>
    <w:lvl w:ilvl="7" w:tplc="04160019" w:tentative="1">
      <w:start w:val="1"/>
      <w:numFmt w:val="lowerLetter"/>
      <w:lvlText w:val="%8."/>
      <w:lvlJc w:val="left"/>
      <w:pPr>
        <w:ind w:left="3984" w:hanging="360"/>
      </w:pPr>
    </w:lvl>
    <w:lvl w:ilvl="8" w:tplc="0416001B" w:tentative="1">
      <w:start w:val="1"/>
      <w:numFmt w:val="lowerRoman"/>
      <w:lvlText w:val="%9."/>
      <w:lvlJc w:val="right"/>
      <w:pPr>
        <w:ind w:left="4704" w:hanging="180"/>
      </w:pPr>
    </w:lvl>
  </w:abstractNum>
  <w:abstractNum w:abstractNumId="14" w15:restartNumberingAfterBreak="0">
    <w:nsid w:val="1CE663B2"/>
    <w:multiLevelType w:val="hybridMultilevel"/>
    <w:tmpl w:val="E41471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B7FDA"/>
    <w:multiLevelType w:val="hybridMultilevel"/>
    <w:tmpl w:val="410A9B7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64D1221"/>
    <w:multiLevelType w:val="hybridMultilevel"/>
    <w:tmpl w:val="793C84A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4EA1DE"/>
    <w:multiLevelType w:val="hybridMultilevel"/>
    <w:tmpl w:val="C40CAD40"/>
    <w:lvl w:ilvl="0" w:tplc="E2046720">
      <w:start w:val="2"/>
      <w:numFmt w:val="decimal"/>
      <w:lvlText w:val="%1."/>
      <w:lvlJc w:val="left"/>
      <w:pPr>
        <w:ind w:left="720" w:hanging="360"/>
      </w:pPr>
    </w:lvl>
    <w:lvl w:ilvl="1" w:tplc="9BA825EC">
      <w:start w:val="1"/>
      <w:numFmt w:val="lowerLetter"/>
      <w:lvlText w:val="%2."/>
      <w:lvlJc w:val="left"/>
      <w:pPr>
        <w:ind w:left="1440" w:hanging="360"/>
      </w:pPr>
    </w:lvl>
    <w:lvl w:ilvl="2" w:tplc="4E0A3AE0">
      <w:start w:val="1"/>
      <w:numFmt w:val="lowerRoman"/>
      <w:lvlText w:val="%3."/>
      <w:lvlJc w:val="right"/>
      <w:pPr>
        <w:ind w:left="2160" w:hanging="180"/>
      </w:pPr>
    </w:lvl>
    <w:lvl w:ilvl="3" w:tplc="1132E74C">
      <w:start w:val="1"/>
      <w:numFmt w:val="decimal"/>
      <w:lvlText w:val="%4."/>
      <w:lvlJc w:val="left"/>
      <w:pPr>
        <w:ind w:left="2880" w:hanging="360"/>
      </w:pPr>
    </w:lvl>
    <w:lvl w:ilvl="4" w:tplc="DF1E16CC">
      <w:start w:val="1"/>
      <w:numFmt w:val="lowerLetter"/>
      <w:lvlText w:val="%5."/>
      <w:lvlJc w:val="left"/>
      <w:pPr>
        <w:ind w:left="3600" w:hanging="360"/>
      </w:pPr>
    </w:lvl>
    <w:lvl w:ilvl="5" w:tplc="ED8CA9EE">
      <w:start w:val="1"/>
      <w:numFmt w:val="lowerRoman"/>
      <w:lvlText w:val="%6."/>
      <w:lvlJc w:val="right"/>
      <w:pPr>
        <w:ind w:left="4320" w:hanging="180"/>
      </w:pPr>
    </w:lvl>
    <w:lvl w:ilvl="6" w:tplc="AAA29264">
      <w:start w:val="1"/>
      <w:numFmt w:val="decimal"/>
      <w:lvlText w:val="%7."/>
      <w:lvlJc w:val="left"/>
      <w:pPr>
        <w:ind w:left="5040" w:hanging="360"/>
      </w:pPr>
    </w:lvl>
    <w:lvl w:ilvl="7" w:tplc="B2248ED0">
      <w:start w:val="1"/>
      <w:numFmt w:val="lowerLetter"/>
      <w:lvlText w:val="%8."/>
      <w:lvlJc w:val="left"/>
      <w:pPr>
        <w:ind w:left="5760" w:hanging="360"/>
      </w:pPr>
    </w:lvl>
    <w:lvl w:ilvl="8" w:tplc="4EBCE08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ED32D6"/>
    <w:multiLevelType w:val="hybridMultilevel"/>
    <w:tmpl w:val="403E10CA"/>
    <w:lvl w:ilvl="0" w:tplc="8B9441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B860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626C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5026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C64E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6623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706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7A3F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0280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149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5D5EE2"/>
    <w:multiLevelType w:val="hybridMultilevel"/>
    <w:tmpl w:val="98986CFE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E8307FB"/>
    <w:multiLevelType w:val="hybridMultilevel"/>
    <w:tmpl w:val="96BE70F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2" w15:restartNumberingAfterBreak="0">
    <w:nsid w:val="306B3140"/>
    <w:multiLevelType w:val="hybridMultilevel"/>
    <w:tmpl w:val="3806B184"/>
    <w:lvl w:ilvl="0" w:tplc="1A603FC8">
      <w:numFmt w:val="bullet"/>
      <w:lvlText w:val="•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32915E5"/>
    <w:multiLevelType w:val="hybridMultilevel"/>
    <w:tmpl w:val="5A307B38"/>
    <w:lvl w:ilvl="0" w:tplc="8B000C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58E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300D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5A67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7EFD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8C58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36E6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DED4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CE66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456CDF"/>
    <w:multiLevelType w:val="hybridMultilevel"/>
    <w:tmpl w:val="D1D2269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562977C"/>
    <w:multiLevelType w:val="hybridMultilevel"/>
    <w:tmpl w:val="EBB87594"/>
    <w:lvl w:ilvl="0" w:tplc="32B837B6">
      <w:start w:val="1"/>
      <w:numFmt w:val="decimal"/>
      <w:lvlText w:val="%1."/>
      <w:lvlJc w:val="left"/>
      <w:pPr>
        <w:ind w:left="720" w:hanging="360"/>
      </w:pPr>
    </w:lvl>
    <w:lvl w:ilvl="1" w:tplc="8C2041F8">
      <w:start w:val="1"/>
      <w:numFmt w:val="lowerLetter"/>
      <w:lvlText w:val="%2."/>
      <w:lvlJc w:val="left"/>
      <w:pPr>
        <w:ind w:left="1440" w:hanging="360"/>
      </w:pPr>
    </w:lvl>
    <w:lvl w:ilvl="2" w:tplc="51268330">
      <w:start w:val="1"/>
      <w:numFmt w:val="lowerRoman"/>
      <w:lvlText w:val="%3."/>
      <w:lvlJc w:val="right"/>
      <w:pPr>
        <w:ind w:left="2160" w:hanging="180"/>
      </w:pPr>
    </w:lvl>
    <w:lvl w:ilvl="3" w:tplc="606EB79C">
      <w:start w:val="1"/>
      <w:numFmt w:val="decimal"/>
      <w:lvlText w:val="%4."/>
      <w:lvlJc w:val="left"/>
      <w:pPr>
        <w:ind w:left="2880" w:hanging="360"/>
      </w:pPr>
    </w:lvl>
    <w:lvl w:ilvl="4" w:tplc="621432EE">
      <w:start w:val="1"/>
      <w:numFmt w:val="lowerLetter"/>
      <w:lvlText w:val="%5."/>
      <w:lvlJc w:val="left"/>
      <w:pPr>
        <w:ind w:left="3600" w:hanging="360"/>
      </w:pPr>
    </w:lvl>
    <w:lvl w:ilvl="5" w:tplc="39EA3C6C">
      <w:start w:val="1"/>
      <w:numFmt w:val="lowerRoman"/>
      <w:lvlText w:val="%6."/>
      <w:lvlJc w:val="right"/>
      <w:pPr>
        <w:ind w:left="4320" w:hanging="180"/>
      </w:pPr>
    </w:lvl>
    <w:lvl w:ilvl="6" w:tplc="50AC3DA4">
      <w:start w:val="1"/>
      <w:numFmt w:val="decimal"/>
      <w:lvlText w:val="%7."/>
      <w:lvlJc w:val="left"/>
      <w:pPr>
        <w:ind w:left="5040" w:hanging="360"/>
      </w:pPr>
    </w:lvl>
    <w:lvl w:ilvl="7" w:tplc="2F728C42">
      <w:start w:val="1"/>
      <w:numFmt w:val="lowerLetter"/>
      <w:lvlText w:val="%8."/>
      <w:lvlJc w:val="left"/>
      <w:pPr>
        <w:ind w:left="5760" w:hanging="360"/>
      </w:pPr>
    </w:lvl>
    <w:lvl w:ilvl="8" w:tplc="32DA64E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4C1AB9"/>
    <w:multiLevelType w:val="multilevel"/>
    <w:tmpl w:val="D854B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D473400"/>
    <w:multiLevelType w:val="hybridMultilevel"/>
    <w:tmpl w:val="B6DEDF68"/>
    <w:lvl w:ilvl="0" w:tplc="35E4D354">
      <w:start w:val="1"/>
      <w:numFmt w:val="decimal"/>
      <w:lvlText w:val="%1."/>
      <w:lvlJc w:val="left"/>
      <w:pPr>
        <w:ind w:left="720" w:hanging="360"/>
      </w:pPr>
    </w:lvl>
    <w:lvl w:ilvl="1" w:tplc="CA2C8BF0">
      <w:start w:val="1"/>
      <w:numFmt w:val="lowerLetter"/>
      <w:lvlText w:val="%2."/>
      <w:lvlJc w:val="left"/>
      <w:pPr>
        <w:ind w:left="1440" w:hanging="360"/>
      </w:pPr>
    </w:lvl>
    <w:lvl w:ilvl="2" w:tplc="EEFCD61A">
      <w:start w:val="1"/>
      <w:numFmt w:val="lowerRoman"/>
      <w:lvlText w:val="%3."/>
      <w:lvlJc w:val="right"/>
      <w:pPr>
        <w:ind w:left="2160" w:hanging="180"/>
      </w:pPr>
    </w:lvl>
    <w:lvl w:ilvl="3" w:tplc="1B9A5FFA">
      <w:start w:val="1"/>
      <w:numFmt w:val="decimal"/>
      <w:lvlText w:val="%4."/>
      <w:lvlJc w:val="left"/>
      <w:pPr>
        <w:ind w:left="2880" w:hanging="360"/>
      </w:pPr>
    </w:lvl>
    <w:lvl w:ilvl="4" w:tplc="67B4C46A">
      <w:start w:val="1"/>
      <w:numFmt w:val="lowerLetter"/>
      <w:lvlText w:val="%5."/>
      <w:lvlJc w:val="left"/>
      <w:pPr>
        <w:ind w:left="3600" w:hanging="360"/>
      </w:pPr>
    </w:lvl>
    <w:lvl w:ilvl="5" w:tplc="A7C2499E">
      <w:start w:val="1"/>
      <w:numFmt w:val="lowerRoman"/>
      <w:lvlText w:val="%6."/>
      <w:lvlJc w:val="right"/>
      <w:pPr>
        <w:ind w:left="4320" w:hanging="180"/>
      </w:pPr>
    </w:lvl>
    <w:lvl w:ilvl="6" w:tplc="8480865C">
      <w:start w:val="1"/>
      <w:numFmt w:val="decimal"/>
      <w:lvlText w:val="%7."/>
      <w:lvlJc w:val="left"/>
      <w:pPr>
        <w:ind w:left="5040" w:hanging="360"/>
      </w:pPr>
    </w:lvl>
    <w:lvl w:ilvl="7" w:tplc="0CC05CEC">
      <w:start w:val="1"/>
      <w:numFmt w:val="lowerLetter"/>
      <w:lvlText w:val="%8."/>
      <w:lvlJc w:val="left"/>
      <w:pPr>
        <w:ind w:left="5760" w:hanging="360"/>
      </w:pPr>
    </w:lvl>
    <w:lvl w:ilvl="8" w:tplc="36D4CF2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F102A"/>
    <w:multiLevelType w:val="hybridMultilevel"/>
    <w:tmpl w:val="E840A718"/>
    <w:lvl w:ilvl="0" w:tplc="F274E862">
      <w:start w:val="1"/>
      <w:numFmt w:val="decimal"/>
      <w:lvlText w:val="%1."/>
      <w:lvlJc w:val="left"/>
      <w:pPr>
        <w:ind w:left="720" w:hanging="360"/>
      </w:pPr>
    </w:lvl>
    <w:lvl w:ilvl="1" w:tplc="8B666EC4">
      <w:start w:val="1"/>
      <w:numFmt w:val="lowerLetter"/>
      <w:lvlText w:val="%2."/>
      <w:lvlJc w:val="left"/>
      <w:pPr>
        <w:ind w:left="1440" w:hanging="360"/>
      </w:pPr>
    </w:lvl>
    <w:lvl w:ilvl="2" w:tplc="C264EFB6">
      <w:start w:val="1"/>
      <w:numFmt w:val="lowerRoman"/>
      <w:lvlText w:val="%3."/>
      <w:lvlJc w:val="right"/>
      <w:pPr>
        <w:ind w:left="2160" w:hanging="180"/>
      </w:pPr>
    </w:lvl>
    <w:lvl w:ilvl="3" w:tplc="D408C1A8">
      <w:start w:val="1"/>
      <w:numFmt w:val="decimal"/>
      <w:lvlText w:val="%4."/>
      <w:lvlJc w:val="left"/>
      <w:pPr>
        <w:ind w:left="2880" w:hanging="360"/>
      </w:pPr>
    </w:lvl>
    <w:lvl w:ilvl="4" w:tplc="D95E69D6">
      <w:start w:val="1"/>
      <w:numFmt w:val="lowerLetter"/>
      <w:lvlText w:val="%5."/>
      <w:lvlJc w:val="left"/>
      <w:pPr>
        <w:ind w:left="3600" w:hanging="360"/>
      </w:pPr>
    </w:lvl>
    <w:lvl w:ilvl="5" w:tplc="A92C958C">
      <w:start w:val="1"/>
      <w:numFmt w:val="lowerRoman"/>
      <w:lvlText w:val="%6."/>
      <w:lvlJc w:val="right"/>
      <w:pPr>
        <w:ind w:left="4320" w:hanging="180"/>
      </w:pPr>
    </w:lvl>
    <w:lvl w:ilvl="6" w:tplc="9F98351E">
      <w:start w:val="1"/>
      <w:numFmt w:val="decimal"/>
      <w:lvlText w:val="%7."/>
      <w:lvlJc w:val="left"/>
      <w:pPr>
        <w:ind w:left="5040" w:hanging="360"/>
      </w:pPr>
    </w:lvl>
    <w:lvl w:ilvl="7" w:tplc="0AB64F76">
      <w:start w:val="1"/>
      <w:numFmt w:val="lowerLetter"/>
      <w:lvlText w:val="%8."/>
      <w:lvlJc w:val="left"/>
      <w:pPr>
        <w:ind w:left="5760" w:hanging="360"/>
      </w:pPr>
    </w:lvl>
    <w:lvl w:ilvl="8" w:tplc="EF88E2EA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BD3D40"/>
    <w:multiLevelType w:val="hybridMultilevel"/>
    <w:tmpl w:val="41B06F58"/>
    <w:lvl w:ilvl="0" w:tplc="15A0F3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4491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C4C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248E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7807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46F9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EA01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2A29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645D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3B63E5"/>
    <w:multiLevelType w:val="hybridMultilevel"/>
    <w:tmpl w:val="A030DDE8"/>
    <w:lvl w:ilvl="0" w:tplc="B0EA98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F4A8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CC38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C0DB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5252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9AFF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6C82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3CF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6835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0FCC34"/>
    <w:multiLevelType w:val="hybridMultilevel"/>
    <w:tmpl w:val="D8D4BFC8"/>
    <w:lvl w:ilvl="0" w:tplc="D696EB14">
      <w:start w:val="1"/>
      <w:numFmt w:val="decimal"/>
      <w:lvlText w:val="%1."/>
      <w:lvlJc w:val="left"/>
      <w:pPr>
        <w:ind w:left="720" w:hanging="360"/>
      </w:pPr>
    </w:lvl>
    <w:lvl w:ilvl="1" w:tplc="E46E06BE">
      <w:start w:val="1"/>
      <w:numFmt w:val="lowerLetter"/>
      <w:lvlText w:val="%2."/>
      <w:lvlJc w:val="left"/>
      <w:pPr>
        <w:ind w:left="1440" w:hanging="360"/>
      </w:pPr>
    </w:lvl>
    <w:lvl w:ilvl="2" w:tplc="143CC4F4">
      <w:start w:val="1"/>
      <w:numFmt w:val="lowerRoman"/>
      <w:lvlText w:val="%3."/>
      <w:lvlJc w:val="right"/>
      <w:pPr>
        <w:ind w:left="2160" w:hanging="180"/>
      </w:pPr>
    </w:lvl>
    <w:lvl w:ilvl="3" w:tplc="7DCEBB20">
      <w:start w:val="1"/>
      <w:numFmt w:val="decimal"/>
      <w:lvlText w:val="%4."/>
      <w:lvlJc w:val="left"/>
      <w:pPr>
        <w:ind w:left="2880" w:hanging="360"/>
      </w:pPr>
    </w:lvl>
    <w:lvl w:ilvl="4" w:tplc="724A09AE">
      <w:start w:val="1"/>
      <w:numFmt w:val="lowerLetter"/>
      <w:lvlText w:val="%5."/>
      <w:lvlJc w:val="left"/>
      <w:pPr>
        <w:ind w:left="3600" w:hanging="360"/>
      </w:pPr>
    </w:lvl>
    <w:lvl w:ilvl="5" w:tplc="A8DEF448">
      <w:start w:val="1"/>
      <w:numFmt w:val="lowerRoman"/>
      <w:lvlText w:val="%6."/>
      <w:lvlJc w:val="right"/>
      <w:pPr>
        <w:ind w:left="4320" w:hanging="180"/>
      </w:pPr>
    </w:lvl>
    <w:lvl w:ilvl="6" w:tplc="22E62C1A">
      <w:start w:val="1"/>
      <w:numFmt w:val="decimal"/>
      <w:lvlText w:val="%7."/>
      <w:lvlJc w:val="left"/>
      <w:pPr>
        <w:ind w:left="5040" w:hanging="360"/>
      </w:pPr>
    </w:lvl>
    <w:lvl w:ilvl="7" w:tplc="36F0FC44">
      <w:start w:val="1"/>
      <w:numFmt w:val="lowerLetter"/>
      <w:lvlText w:val="%8."/>
      <w:lvlJc w:val="left"/>
      <w:pPr>
        <w:ind w:left="5760" w:hanging="360"/>
      </w:pPr>
    </w:lvl>
    <w:lvl w:ilvl="8" w:tplc="6C8A6230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C50B73"/>
    <w:multiLevelType w:val="hybridMultilevel"/>
    <w:tmpl w:val="CDC44CCC"/>
    <w:lvl w:ilvl="0" w:tplc="A168B2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8A37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96F9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C4A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3AA4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22A1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9021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A03C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8684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63334F"/>
    <w:multiLevelType w:val="hybridMultilevel"/>
    <w:tmpl w:val="2F58C93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8AC990B"/>
    <w:multiLevelType w:val="hybridMultilevel"/>
    <w:tmpl w:val="A9E2F0FC"/>
    <w:lvl w:ilvl="0" w:tplc="B198C4A2">
      <w:start w:val="4"/>
      <w:numFmt w:val="decimal"/>
      <w:lvlText w:val="%1."/>
      <w:lvlJc w:val="left"/>
      <w:pPr>
        <w:ind w:left="720" w:hanging="360"/>
      </w:pPr>
    </w:lvl>
    <w:lvl w:ilvl="1" w:tplc="1F9CFB96">
      <w:start w:val="1"/>
      <w:numFmt w:val="lowerLetter"/>
      <w:lvlText w:val="%2."/>
      <w:lvlJc w:val="left"/>
      <w:pPr>
        <w:ind w:left="1440" w:hanging="360"/>
      </w:pPr>
    </w:lvl>
    <w:lvl w:ilvl="2" w:tplc="7772ED3E">
      <w:start w:val="1"/>
      <w:numFmt w:val="lowerRoman"/>
      <w:lvlText w:val="%3."/>
      <w:lvlJc w:val="right"/>
      <w:pPr>
        <w:ind w:left="2160" w:hanging="180"/>
      </w:pPr>
    </w:lvl>
    <w:lvl w:ilvl="3" w:tplc="E6CA90D8">
      <w:start w:val="1"/>
      <w:numFmt w:val="decimal"/>
      <w:lvlText w:val="%4."/>
      <w:lvlJc w:val="left"/>
      <w:pPr>
        <w:ind w:left="2880" w:hanging="360"/>
      </w:pPr>
    </w:lvl>
    <w:lvl w:ilvl="4" w:tplc="5A888BD6">
      <w:start w:val="1"/>
      <w:numFmt w:val="lowerLetter"/>
      <w:lvlText w:val="%5."/>
      <w:lvlJc w:val="left"/>
      <w:pPr>
        <w:ind w:left="3600" w:hanging="360"/>
      </w:pPr>
    </w:lvl>
    <w:lvl w:ilvl="5" w:tplc="2BEAFA5A">
      <w:start w:val="1"/>
      <w:numFmt w:val="lowerRoman"/>
      <w:lvlText w:val="%6."/>
      <w:lvlJc w:val="right"/>
      <w:pPr>
        <w:ind w:left="4320" w:hanging="180"/>
      </w:pPr>
    </w:lvl>
    <w:lvl w:ilvl="6" w:tplc="07ACD384">
      <w:start w:val="1"/>
      <w:numFmt w:val="decimal"/>
      <w:lvlText w:val="%7."/>
      <w:lvlJc w:val="left"/>
      <w:pPr>
        <w:ind w:left="5040" w:hanging="360"/>
      </w:pPr>
    </w:lvl>
    <w:lvl w:ilvl="7" w:tplc="1A8AA498">
      <w:start w:val="1"/>
      <w:numFmt w:val="lowerLetter"/>
      <w:lvlText w:val="%8."/>
      <w:lvlJc w:val="left"/>
      <w:pPr>
        <w:ind w:left="5760" w:hanging="360"/>
      </w:pPr>
    </w:lvl>
    <w:lvl w:ilvl="8" w:tplc="DAC65F04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855102"/>
    <w:multiLevelType w:val="hybridMultilevel"/>
    <w:tmpl w:val="E6665600"/>
    <w:lvl w:ilvl="0" w:tplc="1A603FC8">
      <w:numFmt w:val="bullet"/>
      <w:lvlText w:val="•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BD2334D"/>
    <w:multiLevelType w:val="hybridMultilevel"/>
    <w:tmpl w:val="942E0B96"/>
    <w:lvl w:ilvl="0" w:tplc="1A603FC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52FF1A"/>
    <w:multiLevelType w:val="hybridMultilevel"/>
    <w:tmpl w:val="8E02837A"/>
    <w:lvl w:ilvl="0" w:tplc="7214F316">
      <w:start w:val="1"/>
      <w:numFmt w:val="decimal"/>
      <w:lvlText w:val="%1."/>
      <w:lvlJc w:val="left"/>
      <w:pPr>
        <w:ind w:left="720" w:hanging="360"/>
      </w:pPr>
    </w:lvl>
    <w:lvl w:ilvl="1" w:tplc="4998C218">
      <w:start w:val="1"/>
      <w:numFmt w:val="lowerLetter"/>
      <w:lvlText w:val="%2."/>
      <w:lvlJc w:val="left"/>
      <w:pPr>
        <w:ind w:left="1440" w:hanging="360"/>
      </w:pPr>
    </w:lvl>
    <w:lvl w:ilvl="2" w:tplc="961C38B2">
      <w:start w:val="1"/>
      <w:numFmt w:val="lowerRoman"/>
      <w:lvlText w:val="%3."/>
      <w:lvlJc w:val="right"/>
      <w:pPr>
        <w:ind w:left="2160" w:hanging="180"/>
      </w:pPr>
    </w:lvl>
    <w:lvl w:ilvl="3" w:tplc="69B8189A">
      <w:start w:val="1"/>
      <w:numFmt w:val="decimal"/>
      <w:lvlText w:val="%4."/>
      <w:lvlJc w:val="left"/>
      <w:pPr>
        <w:ind w:left="2880" w:hanging="360"/>
      </w:pPr>
    </w:lvl>
    <w:lvl w:ilvl="4" w:tplc="18CA4048">
      <w:start w:val="1"/>
      <w:numFmt w:val="lowerLetter"/>
      <w:lvlText w:val="%5."/>
      <w:lvlJc w:val="left"/>
      <w:pPr>
        <w:ind w:left="3600" w:hanging="360"/>
      </w:pPr>
    </w:lvl>
    <w:lvl w:ilvl="5" w:tplc="6C906162">
      <w:start w:val="1"/>
      <w:numFmt w:val="lowerRoman"/>
      <w:lvlText w:val="%6."/>
      <w:lvlJc w:val="right"/>
      <w:pPr>
        <w:ind w:left="4320" w:hanging="180"/>
      </w:pPr>
    </w:lvl>
    <w:lvl w:ilvl="6" w:tplc="61C2E202">
      <w:start w:val="1"/>
      <w:numFmt w:val="decimal"/>
      <w:lvlText w:val="%7."/>
      <w:lvlJc w:val="left"/>
      <w:pPr>
        <w:ind w:left="5040" w:hanging="360"/>
      </w:pPr>
    </w:lvl>
    <w:lvl w:ilvl="7" w:tplc="F5126678">
      <w:start w:val="1"/>
      <w:numFmt w:val="lowerLetter"/>
      <w:lvlText w:val="%8."/>
      <w:lvlJc w:val="left"/>
      <w:pPr>
        <w:ind w:left="5760" w:hanging="360"/>
      </w:pPr>
    </w:lvl>
    <w:lvl w:ilvl="8" w:tplc="6ADCE4DE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D1C05E"/>
    <w:multiLevelType w:val="hybridMultilevel"/>
    <w:tmpl w:val="A58C992C"/>
    <w:lvl w:ilvl="0" w:tplc="A2229A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4293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2262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FAD3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0B8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A263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9E8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DA91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F0CA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258C8D"/>
    <w:multiLevelType w:val="hybridMultilevel"/>
    <w:tmpl w:val="9766C700"/>
    <w:lvl w:ilvl="0" w:tplc="F9746A5A">
      <w:start w:val="1"/>
      <w:numFmt w:val="decimal"/>
      <w:lvlText w:val="%1."/>
      <w:lvlJc w:val="left"/>
      <w:pPr>
        <w:ind w:left="720" w:hanging="360"/>
      </w:pPr>
    </w:lvl>
    <w:lvl w:ilvl="1" w:tplc="5FCA4064">
      <w:start w:val="1"/>
      <w:numFmt w:val="lowerLetter"/>
      <w:lvlText w:val="%2."/>
      <w:lvlJc w:val="left"/>
      <w:pPr>
        <w:ind w:left="1440" w:hanging="360"/>
      </w:pPr>
    </w:lvl>
    <w:lvl w:ilvl="2" w:tplc="9718167E">
      <w:start w:val="1"/>
      <w:numFmt w:val="lowerRoman"/>
      <w:lvlText w:val="%3."/>
      <w:lvlJc w:val="right"/>
      <w:pPr>
        <w:ind w:left="2160" w:hanging="180"/>
      </w:pPr>
    </w:lvl>
    <w:lvl w:ilvl="3" w:tplc="2E98CD2A">
      <w:start w:val="1"/>
      <w:numFmt w:val="decimal"/>
      <w:lvlText w:val="%4."/>
      <w:lvlJc w:val="left"/>
      <w:pPr>
        <w:ind w:left="2880" w:hanging="360"/>
      </w:pPr>
    </w:lvl>
    <w:lvl w:ilvl="4" w:tplc="45B6D61C">
      <w:start w:val="1"/>
      <w:numFmt w:val="lowerLetter"/>
      <w:lvlText w:val="%5."/>
      <w:lvlJc w:val="left"/>
      <w:pPr>
        <w:ind w:left="3600" w:hanging="360"/>
      </w:pPr>
    </w:lvl>
    <w:lvl w:ilvl="5" w:tplc="99362526">
      <w:start w:val="1"/>
      <w:numFmt w:val="lowerRoman"/>
      <w:lvlText w:val="%6."/>
      <w:lvlJc w:val="right"/>
      <w:pPr>
        <w:ind w:left="4320" w:hanging="180"/>
      </w:pPr>
    </w:lvl>
    <w:lvl w:ilvl="6" w:tplc="9468E70A">
      <w:start w:val="1"/>
      <w:numFmt w:val="decimal"/>
      <w:lvlText w:val="%7."/>
      <w:lvlJc w:val="left"/>
      <w:pPr>
        <w:ind w:left="5040" w:hanging="360"/>
      </w:pPr>
    </w:lvl>
    <w:lvl w:ilvl="7" w:tplc="F4E0CC9E">
      <w:start w:val="1"/>
      <w:numFmt w:val="lowerLetter"/>
      <w:lvlText w:val="%8."/>
      <w:lvlJc w:val="left"/>
      <w:pPr>
        <w:ind w:left="5760" w:hanging="360"/>
      </w:pPr>
    </w:lvl>
    <w:lvl w:ilvl="8" w:tplc="3F68E0B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2A017B"/>
    <w:multiLevelType w:val="hybridMultilevel"/>
    <w:tmpl w:val="68CAA57E"/>
    <w:lvl w:ilvl="0" w:tplc="1A603FC8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5675A9"/>
    <w:multiLevelType w:val="hybridMultilevel"/>
    <w:tmpl w:val="4392C8FE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CB202A1"/>
    <w:multiLevelType w:val="hybridMultilevel"/>
    <w:tmpl w:val="318E76B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CCB5439"/>
    <w:multiLevelType w:val="hybridMultilevel"/>
    <w:tmpl w:val="C0529D7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CCF5888"/>
    <w:multiLevelType w:val="hybridMultilevel"/>
    <w:tmpl w:val="32C05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37"/>
  </w:num>
  <w:num w:numId="3">
    <w:abstractNumId w:val="31"/>
  </w:num>
  <w:num w:numId="4">
    <w:abstractNumId w:val="0"/>
  </w:num>
  <w:num w:numId="5">
    <w:abstractNumId w:val="10"/>
  </w:num>
  <w:num w:numId="6">
    <w:abstractNumId w:val="39"/>
  </w:num>
  <w:num w:numId="7">
    <w:abstractNumId w:val="27"/>
  </w:num>
  <w:num w:numId="8">
    <w:abstractNumId w:val="6"/>
  </w:num>
  <w:num w:numId="9">
    <w:abstractNumId w:val="28"/>
  </w:num>
  <w:num w:numId="10">
    <w:abstractNumId w:val="34"/>
  </w:num>
  <w:num w:numId="11">
    <w:abstractNumId w:val="4"/>
  </w:num>
  <w:num w:numId="12">
    <w:abstractNumId w:val="17"/>
  </w:num>
  <w:num w:numId="13">
    <w:abstractNumId w:val="2"/>
  </w:num>
  <w:num w:numId="14">
    <w:abstractNumId w:val="30"/>
  </w:num>
  <w:num w:numId="15">
    <w:abstractNumId w:val="38"/>
  </w:num>
  <w:num w:numId="16">
    <w:abstractNumId w:val="29"/>
  </w:num>
  <w:num w:numId="17">
    <w:abstractNumId w:val="18"/>
  </w:num>
  <w:num w:numId="18">
    <w:abstractNumId w:val="32"/>
  </w:num>
  <w:num w:numId="19">
    <w:abstractNumId w:val="23"/>
  </w:num>
  <w:num w:numId="20">
    <w:abstractNumId w:val="9"/>
  </w:num>
  <w:num w:numId="21">
    <w:abstractNumId w:val="3"/>
  </w:num>
  <w:num w:numId="22">
    <w:abstractNumId w:val="13"/>
  </w:num>
  <w:num w:numId="23">
    <w:abstractNumId w:val="26"/>
  </w:num>
  <w:num w:numId="24">
    <w:abstractNumId w:val="19"/>
  </w:num>
  <w:num w:numId="25">
    <w:abstractNumId w:val="21"/>
  </w:num>
  <w:num w:numId="26">
    <w:abstractNumId w:val="14"/>
  </w:num>
  <w:num w:numId="27">
    <w:abstractNumId w:val="44"/>
  </w:num>
  <w:num w:numId="28">
    <w:abstractNumId w:val="8"/>
  </w:num>
  <w:num w:numId="29">
    <w:abstractNumId w:val="1"/>
  </w:num>
  <w:num w:numId="30">
    <w:abstractNumId w:val="40"/>
  </w:num>
  <w:num w:numId="31">
    <w:abstractNumId w:val="22"/>
  </w:num>
  <w:num w:numId="32">
    <w:abstractNumId w:val="35"/>
  </w:num>
  <w:num w:numId="33">
    <w:abstractNumId w:val="36"/>
  </w:num>
  <w:num w:numId="34">
    <w:abstractNumId w:val="12"/>
  </w:num>
  <w:num w:numId="35">
    <w:abstractNumId w:val="5"/>
  </w:num>
  <w:num w:numId="36">
    <w:abstractNumId w:val="42"/>
  </w:num>
  <w:num w:numId="37">
    <w:abstractNumId w:val="7"/>
  </w:num>
  <w:num w:numId="38">
    <w:abstractNumId w:val="16"/>
  </w:num>
  <w:num w:numId="39">
    <w:abstractNumId w:val="33"/>
  </w:num>
  <w:num w:numId="40">
    <w:abstractNumId w:val="11"/>
  </w:num>
  <w:num w:numId="41">
    <w:abstractNumId w:val="20"/>
  </w:num>
  <w:num w:numId="42">
    <w:abstractNumId w:val="15"/>
  </w:num>
  <w:num w:numId="43">
    <w:abstractNumId w:val="24"/>
  </w:num>
  <w:num w:numId="44">
    <w:abstractNumId w:val="41"/>
  </w:num>
  <w:num w:numId="45">
    <w:abstractNumId w:val="4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oseph Santos">
    <w15:presenceInfo w15:providerId="Windows Live" w15:userId="f851303966cd40c8"/>
  </w15:person>
  <w15:person w15:author="Paulo Henrique Pansani">
    <w15:presenceInfo w15:providerId="AD" w15:userId="S::paulo.pansani@sp.senai.br::7b08b848-0429-453e-b123-c9c6314bd44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pt-BR" w:vendorID="64" w:dllVersion="409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3EB"/>
    <w:rsid w:val="000140D4"/>
    <w:rsid w:val="00024B02"/>
    <w:rsid w:val="0002AE1D"/>
    <w:rsid w:val="0003257B"/>
    <w:rsid w:val="00035826"/>
    <w:rsid w:val="0004707A"/>
    <w:rsid w:val="000547F2"/>
    <w:rsid w:val="00056054"/>
    <w:rsid w:val="00064CD3"/>
    <w:rsid w:val="00086A8C"/>
    <w:rsid w:val="000974A6"/>
    <w:rsid w:val="000A0C58"/>
    <w:rsid w:val="000B1623"/>
    <w:rsid w:val="000B54C6"/>
    <w:rsid w:val="000C46A1"/>
    <w:rsid w:val="000E407B"/>
    <w:rsid w:val="001009C6"/>
    <w:rsid w:val="00124EA8"/>
    <w:rsid w:val="001279D7"/>
    <w:rsid w:val="0013748E"/>
    <w:rsid w:val="001558C4"/>
    <w:rsid w:val="00162256"/>
    <w:rsid w:val="001662C8"/>
    <w:rsid w:val="00187D5D"/>
    <w:rsid w:val="001C271D"/>
    <w:rsid w:val="001C3063"/>
    <w:rsid w:val="001C6DAE"/>
    <w:rsid w:val="001C7660"/>
    <w:rsid w:val="001D5F42"/>
    <w:rsid w:val="001D74F6"/>
    <w:rsid w:val="001F0BD7"/>
    <w:rsid w:val="001F154E"/>
    <w:rsid w:val="001F3E2E"/>
    <w:rsid w:val="00204398"/>
    <w:rsid w:val="002110E9"/>
    <w:rsid w:val="0021748C"/>
    <w:rsid w:val="00225B79"/>
    <w:rsid w:val="002342E7"/>
    <w:rsid w:val="00240A64"/>
    <w:rsid w:val="00241774"/>
    <w:rsid w:val="00257A1F"/>
    <w:rsid w:val="002609E6"/>
    <w:rsid w:val="00263219"/>
    <w:rsid w:val="00272698"/>
    <w:rsid w:val="00284522"/>
    <w:rsid w:val="00292CB8"/>
    <w:rsid w:val="0029631A"/>
    <w:rsid w:val="002976C1"/>
    <w:rsid w:val="002B10DF"/>
    <w:rsid w:val="002B31CF"/>
    <w:rsid w:val="002C01F8"/>
    <w:rsid w:val="002C44C9"/>
    <w:rsid w:val="002F0DCF"/>
    <w:rsid w:val="002F1226"/>
    <w:rsid w:val="002F658A"/>
    <w:rsid w:val="002F71AF"/>
    <w:rsid w:val="0030372C"/>
    <w:rsid w:val="003145BD"/>
    <w:rsid w:val="00335872"/>
    <w:rsid w:val="003427CC"/>
    <w:rsid w:val="00345FB4"/>
    <w:rsid w:val="00351A7A"/>
    <w:rsid w:val="00386C6D"/>
    <w:rsid w:val="003D3D40"/>
    <w:rsid w:val="003D6D77"/>
    <w:rsid w:val="003E01AB"/>
    <w:rsid w:val="003F4A36"/>
    <w:rsid w:val="004027BD"/>
    <w:rsid w:val="00402863"/>
    <w:rsid w:val="00406C62"/>
    <w:rsid w:val="00407F25"/>
    <w:rsid w:val="004221A6"/>
    <w:rsid w:val="004233B8"/>
    <w:rsid w:val="004273F0"/>
    <w:rsid w:val="00430467"/>
    <w:rsid w:val="00433F6A"/>
    <w:rsid w:val="004367F9"/>
    <w:rsid w:val="004378AA"/>
    <w:rsid w:val="0046459B"/>
    <w:rsid w:val="00475A22"/>
    <w:rsid w:val="00491D7C"/>
    <w:rsid w:val="004922E3"/>
    <w:rsid w:val="004959E9"/>
    <w:rsid w:val="004A7BC6"/>
    <w:rsid w:val="004B39D3"/>
    <w:rsid w:val="004B3A88"/>
    <w:rsid w:val="004D1141"/>
    <w:rsid w:val="004D6C5D"/>
    <w:rsid w:val="004F2D16"/>
    <w:rsid w:val="004F5A2C"/>
    <w:rsid w:val="005229B2"/>
    <w:rsid w:val="00530381"/>
    <w:rsid w:val="0053208A"/>
    <w:rsid w:val="005335FC"/>
    <w:rsid w:val="00566A53"/>
    <w:rsid w:val="005846E9"/>
    <w:rsid w:val="005A1083"/>
    <w:rsid w:val="005A1D60"/>
    <w:rsid w:val="005A1F4D"/>
    <w:rsid w:val="005A3FF2"/>
    <w:rsid w:val="005B6113"/>
    <w:rsid w:val="005C2145"/>
    <w:rsid w:val="005E0BEC"/>
    <w:rsid w:val="005E2267"/>
    <w:rsid w:val="005E50A8"/>
    <w:rsid w:val="00600516"/>
    <w:rsid w:val="00600C67"/>
    <w:rsid w:val="0063509C"/>
    <w:rsid w:val="0064000A"/>
    <w:rsid w:val="00640AA6"/>
    <w:rsid w:val="0066181E"/>
    <w:rsid w:val="00667B34"/>
    <w:rsid w:val="006777B6"/>
    <w:rsid w:val="00690F86"/>
    <w:rsid w:val="00692F55"/>
    <w:rsid w:val="006A6725"/>
    <w:rsid w:val="006B0A5F"/>
    <w:rsid w:val="006B6FC3"/>
    <w:rsid w:val="006C023D"/>
    <w:rsid w:val="006F60BC"/>
    <w:rsid w:val="00700780"/>
    <w:rsid w:val="00703271"/>
    <w:rsid w:val="00711542"/>
    <w:rsid w:val="0071364A"/>
    <w:rsid w:val="00713ABB"/>
    <w:rsid w:val="00722283"/>
    <w:rsid w:val="00724EF8"/>
    <w:rsid w:val="0073545B"/>
    <w:rsid w:val="00735CCB"/>
    <w:rsid w:val="007461F2"/>
    <w:rsid w:val="0074709E"/>
    <w:rsid w:val="007642F8"/>
    <w:rsid w:val="00764D46"/>
    <w:rsid w:val="00765531"/>
    <w:rsid w:val="007678B9"/>
    <w:rsid w:val="00773CF8"/>
    <w:rsid w:val="00796134"/>
    <w:rsid w:val="0079672A"/>
    <w:rsid w:val="007B2BDF"/>
    <w:rsid w:val="007B67A5"/>
    <w:rsid w:val="007C6981"/>
    <w:rsid w:val="007E1901"/>
    <w:rsid w:val="007E4EE3"/>
    <w:rsid w:val="00814CC0"/>
    <w:rsid w:val="00815EFC"/>
    <w:rsid w:val="008174E9"/>
    <w:rsid w:val="00821BB5"/>
    <w:rsid w:val="00840D7F"/>
    <w:rsid w:val="00840E8F"/>
    <w:rsid w:val="00872D86"/>
    <w:rsid w:val="00872D8E"/>
    <w:rsid w:val="00875464"/>
    <w:rsid w:val="00887A8E"/>
    <w:rsid w:val="008C7CF9"/>
    <w:rsid w:val="008E43FE"/>
    <w:rsid w:val="0090159B"/>
    <w:rsid w:val="00902673"/>
    <w:rsid w:val="0090731E"/>
    <w:rsid w:val="00926695"/>
    <w:rsid w:val="00934447"/>
    <w:rsid w:val="0093758E"/>
    <w:rsid w:val="00942AED"/>
    <w:rsid w:val="00942E4F"/>
    <w:rsid w:val="00956352"/>
    <w:rsid w:val="00964D6D"/>
    <w:rsid w:val="00970193"/>
    <w:rsid w:val="00973E24"/>
    <w:rsid w:val="00986F8E"/>
    <w:rsid w:val="0098F31A"/>
    <w:rsid w:val="00997263"/>
    <w:rsid w:val="009C4767"/>
    <w:rsid w:val="009F1731"/>
    <w:rsid w:val="009F5B95"/>
    <w:rsid w:val="009F6148"/>
    <w:rsid w:val="009F7F3E"/>
    <w:rsid w:val="00A21C55"/>
    <w:rsid w:val="00A34DCC"/>
    <w:rsid w:val="00A52963"/>
    <w:rsid w:val="00A5418F"/>
    <w:rsid w:val="00A70999"/>
    <w:rsid w:val="00A76061"/>
    <w:rsid w:val="00A84CE3"/>
    <w:rsid w:val="00A9678C"/>
    <w:rsid w:val="00AA70A0"/>
    <w:rsid w:val="00AB0D1F"/>
    <w:rsid w:val="00AB2D11"/>
    <w:rsid w:val="00AB4EBA"/>
    <w:rsid w:val="00AB5627"/>
    <w:rsid w:val="00AB7634"/>
    <w:rsid w:val="00AC46C9"/>
    <w:rsid w:val="00AD4547"/>
    <w:rsid w:val="00AF5A13"/>
    <w:rsid w:val="00AF7427"/>
    <w:rsid w:val="00B10463"/>
    <w:rsid w:val="00B114A6"/>
    <w:rsid w:val="00B16357"/>
    <w:rsid w:val="00B33AF6"/>
    <w:rsid w:val="00B37F73"/>
    <w:rsid w:val="00B42E42"/>
    <w:rsid w:val="00B4772B"/>
    <w:rsid w:val="00B63473"/>
    <w:rsid w:val="00B76707"/>
    <w:rsid w:val="00B829C3"/>
    <w:rsid w:val="00B938E5"/>
    <w:rsid w:val="00B95C14"/>
    <w:rsid w:val="00BA1E9C"/>
    <w:rsid w:val="00BB15A5"/>
    <w:rsid w:val="00BB1847"/>
    <w:rsid w:val="00BB48F0"/>
    <w:rsid w:val="00BC5A71"/>
    <w:rsid w:val="00BC7166"/>
    <w:rsid w:val="00BE0B0A"/>
    <w:rsid w:val="00BE6963"/>
    <w:rsid w:val="00BF447B"/>
    <w:rsid w:val="00BF54F6"/>
    <w:rsid w:val="00BF5F88"/>
    <w:rsid w:val="00C233DC"/>
    <w:rsid w:val="00C267CC"/>
    <w:rsid w:val="00C26F86"/>
    <w:rsid w:val="00C30DD0"/>
    <w:rsid w:val="00C36FFF"/>
    <w:rsid w:val="00C40E1D"/>
    <w:rsid w:val="00C706FC"/>
    <w:rsid w:val="00C70FD3"/>
    <w:rsid w:val="00C712B2"/>
    <w:rsid w:val="00C72FD0"/>
    <w:rsid w:val="00C739F0"/>
    <w:rsid w:val="00C8501D"/>
    <w:rsid w:val="00CA12AF"/>
    <w:rsid w:val="00CB3278"/>
    <w:rsid w:val="00CC1E08"/>
    <w:rsid w:val="00CD49D6"/>
    <w:rsid w:val="00CF3317"/>
    <w:rsid w:val="00CF499E"/>
    <w:rsid w:val="00D12813"/>
    <w:rsid w:val="00D43270"/>
    <w:rsid w:val="00D450FD"/>
    <w:rsid w:val="00D53479"/>
    <w:rsid w:val="00D55D5D"/>
    <w:rsid w:val="00D666AD"/>
    <w:rsid w:val="00D67241"/>
    <w:rsid w:val="00D772C8"/>
    <w:rsid w:val="00D91529"/>
    <w:rsid w:val="00D92857"/>
    <w:rsid w:val="00D949D1"/>
    <w:rsid w:val="00DA636B"/>
    <w:rsid w:val="00DB6611"/>
    <w:rsid w:val="00DC555A"/>
    <w:rsid w:val="00DC6D0B"/>
    <w:rsid w:val="00DE041D"/>
    <w:rsid w:val="00DE0EA8"/>
    <w:rsid w:val="00DE2A9A"/>
    <w:rsid w:val="00DF1919"/>
    <w:rsid w:val="00DF6F90"/>
    <w:rsid w:val="00DF73EB"/>
    <w:rsid w:val="00E02267"/>
    <w:rsid w:val="00E0493B"/>
    <w:rsid w:val="00E21FF4"/>
    <w:rsid w:val="00E308D2"/>
    <w:rsid w:val="00E41C52"/>
    <w:rsid w:val="00E4693F"/>
    <w:rsid w:val="00E54726"/>
    <w:rsid w:val="00E72CEC"/>
    <w:rsid w:val="00E972EF"/>
    <w:rsid w:val="00EA2D68"/>
    <w:rsid w:val="00EA5CAE"/>
    <w:rsid w:val="00EA6B5F"/>
    <w:rsid w:val="00EA7825"/>
    <w:rsid w:val="00EB7A52"/>
    <w:rsid w:val="00EE49C9"/>
    <w:rsid w:val="00EE518B"/>
    <w:rsid w:val="00EF3D4A"/>
    <w:rsid w:val="00F02933"/>
    <w:rsid w:val="00F124C2"/>
    <w:rsid w:val="00F14993"/>
    <w:rsid w:val="00F204A8"/>
    <w:rsid w:val="00F2650C"/>
    <w:rsid w:val="00F33853"/>
    <w:rsid w:val="00F34114"/>
    <w:rsid w:val="00F47BB4"/>
    <w:rsid w:val="00F65C30"/>
    <w:rsid w:val="00F70CB6"/>
    <w:rsid w:val="00F73CCA"/>
    <w:rsid w:val="00F86E2D"/>
    <w:rsid w:val="00F92421"/>
    <w:rsid w:val="00FA43AE"/>
    <w:rsid w:val="00FA453F"/>
    <w:rsid w:val="00FC2BAB"/>
    <w:rsid w:val="00FC5750"/>
    <w:rsid w:val="00FC7A64"/>
    <w:rsid w:val="00FD6FC5"/>
    <w:rsid w:val="00FF3261"/>
    <w:rsid w:val="0108C925"/>
    <w:rsid w:val="01726C40"/>
    <w:rsid w:val="01D38B91"/>
    <w:rsid w:val="02639F92"/>
    <w:rsid w:val="0268E677"/>
    <w:rsid w:val="027BDA1B"/>
    <w:rsid w:val="02BC0E40"/>
    <w:rsid w:val="036E5FD3"/>
    <w:rsid w:val="03F51A80"/>
    <w:rsid w:val="04665FBC"/>
    <w:rsid w:val="0479F94B"/>
    <w:rsid w:val="04A99896"/>
    <w:rsid w:val="052F0716"/>
    <w:rsid w:val="0545D8D7"/>
    <w:rsid w:val="057B9B78"/>
    <w:rsid w:val="05FB07BB"/>
    <w:rsid w:val="0611FA96"/>
    <w:rsid w:val="061B84AE"/>
    <w:rsid w:val="0634BB00"/>
    <w:rsid w:val="06C2CDCF"/>
    <w:rsid w:val="06C5D260"/>
    <w:rsid w:val="06F43F50"/>
    <w:rsid w:val="0754D082"/>
    <w:rsid w:val="07C48E2F"/>
    <w:rsid w:val="07FA61B5"/>
    <w:rsid w:val="0994A5EE"/>
    <w:rsid w:val="09AC9BCE"/>
    <w:rsid w:val="0ABD014A"/>
    <w:rsid w:val="0AC46669"/>
    <w:rsid w:val="0B2E9BAC"/>
    <w:rsid w:val="0BC9729C"/>
    <w:rsid w:val="0C821B12"/>
    <w:rsid w:val="0CC004D5"/>
    <w:rsid w:val="0CE2B100"/>
    <w:rsid w:val="0D76F366"/>
    <w:rsid w:val="0D7FD8A9"/>
    <w:rsid w:val="0E3C7A03"/>
    <w:rsid w:val="0F20A9C7"/>
    <w:rsid w:val="0F8CC0C0"/>
    <w:rsid w:val="0FEC4B3D"/>
    <w:rsid w:val="100EDFA5"/>
    <w:rsid w:val="106DDE9B"/>
    <w:rsid w:val="10C28C7D"/>
    <w:rsid w:val="10E787E5"/>
    <w:rsid w:val="1155C676"/>
    <w:rsid w:val="115F8ADA"/>
    <w:rsid w:val="1233A06D"/>
    <w:rsid w:val="125027F1"/>
    <w:rsid w:val="1252D4CB"/>
    <w:rsid w:val="1266915F"/>
    <w:rsid w:val="1396C26C"/>
    <w:rsid w:val="13BBDF6B"/>
    <w:rsid w:val="140F3544"/>
    <w:rsid w:val="14199593"/>
    <w:rsid w:val="1603BCCC"/>
    <w:rsid w:val="165B8CC1"/>
    <w:rsid w:val="169CA4AA"/>
    <w:rsid w:val="16D69CAD"/>
    <w:rsid w:val="172645EE"/>
    <w:rsid w:val="1746D606"/>
    <w:rsid w:val="17C8C171"/>
    <w:rsid w:val="17F6D0FA"/>
    <w:rsid w:val="18726D0E"/>
    <w:rsid w:val="188D349E"/>
    <w:rsid w:val="189F2A9F"/>
    <w:rsid w:val="18C21F98"/>
    <w:rsid w:val="1927518F"/>
    <w:rsid w:val="1952DA47"/>
    <w:rsid w:val="1956ED68"/>
    <w:rsid w:val="1964502D"/>
    <w:rsid w:val="19932D83"/>
    <w:rsid w:val="19B8496D"/>
    <w:rsid w:val="1A5DE6B0"/>
    <w:rsid w:val="1A768D57"/>
    <w:rsid w:val="1A851282"/>
    <w:rsid w:val="1AC5772D"/>
    <w:rsid w:val="1B7F56CA"/>
    <w:rsid w:val="1B880194"/>
    <w:rsid w:val="1BEAE033"/>
    <w:rsid w:val="1CB38E6D"/>
    <w:rsid w:val="1CC22AD6"/>
    <w:rsid w:val="1CD2BBCB"/>
    <w:rsid w:val="1CE87D5D"/>
    <w:rsid w:val="1D2A54D6"/>
    <w:rsid w:val="1D94BAE4"/>
    <w:rsid w:val="1DF5D42F"/>
    <w:rsid w:val="1E1E44D7"/>
    <w:rsid w:val="1E3C1183"/>
    <w:rsid w:val="1E669EA6"/>
    <w:rsid w:val="1F60A0EF"/>
    <w:rsid w:val="1FAB3791"/>
    <w:rsid w:val="1FD1D353"/>
    <w:rsid w:val="1FDD797D"/>
    <w:rsid w:val="20799459"/>
    <w:rsid w:val="20A869C3"/>
    <w:rsid w:val="20B7AD68"/>
    <w:rsid w:val="214A541E"/>
    <w:rsid w:val="21AF2A6D"/>
    <w:rsid w:val="21EA5E0D"/>
    <w:rsid w:val="22744755"/>
    <w:rsid w:val="22E6247F"/>
    <w:rsid w:val="232B7AF9"/>
    <w:rsid w:val="233F9022"/>
    <w:rsid w:val="23858E58"/>
    <w:rsid w:val="2393FD2A"/>
    <w:rsid w:val="23D4FB5E"/>
    <w:rsid w:val="245D15BF"/>
    <w:rsid w:val="2484DB3B"/>
    <w:rsid w:val="24D81DA1"/>
    <w:rsid w:val="2526E535"/>
    <w:rsid w:val="2581BCCC"/>
    <w:rsid w:val="25B07AC0"/>
    <w:rsid w:val="25E96B76"/>
    <w:rsid w:val="261DC541"/>
    <w:rsid w:val="26288DFC"/>
    <w:rsid w:val="265B75A4"/>
    <w:rsid w:val="26896C8F"/>
    <w:rsid w:val="26F7D770"/>
    <w:rsid w:val="274C4B21"/>
    <w:rsid w:val="27C45E5D"/>
    <w:rsid w:val="285E85F7"/>
    <w:rsid w:val="29E0C2F2"/>
    <w:rsid w:val="29E853EF"/>
    <w:rsid w:val="2A2F7832"/>
    <w:rsid w:val="2AA8912B"/>
    <w:rsid w:val="2B285133"/>
    <w:rsid w:val="2B773073"/>
    <w:rsid w:val="2B9626B9"/>
    <w:rsid w:val="2BC3E374"/>
    <w:rsid w:val="2BC4A9DC"/>
    <w:rsid w:val="2BCB4893"/>
    <w:rsid w:val="2C89E9AC"/>
    <w:rsid w:val="2CE378D1"/>
    <w:rsid w:val="2CEAF4C7"/>
    <w:rsid w:val="2D039C9C"/>
    <w:rsid w:val="2D6718F4"/>
    <w:rsid w:val="2D804151"/>
    <w:rsid w:val="2DBB8CA5"/>
    <w:rsid w:val="2DDE0B1B"/>
    <w:rsid w:val="2E043921"/>
    <w:rsid w:val="2E06293B"/>
    <w:rsid w:val="2F41C8D9"/>
    <w:rsid w:val="2FA00982"/>
    <w:rsid w:val="2FA3FAD0"/>
    <w:rsid w:val="302EFB87"/>
    <w:rsid w:val="3067706B"/>
    <w:rsid w:val="3093EF0C"/>
    <w:rsid w:val="30F32D67"/>
    <w:rsid w:val="31092CE8"/>
    <w:rsid w:val="3118212E"/>
    <w:rsid w:val="311A2424"/>
    <w:rsid w:val="313BD9E3"/>
    <w:rsid w:val="31A40D16"/>
    <w:rsid w:val="31BDE694"/>
    <w:rsid w:val="31E05C42"/>
    <w:rsid w:val="32FAE74C"/>
    <w:rsid w:val="33CE56CB"/>
    <w:rsid w:val="342A6EF4"/>
    <w:rsid w:val="3432BBAF"/>
    <w:rsid w:val="34444FD3"/>
    <w:rsid w:val="3467539A"/>
    <w:rsid w:val="354B4094"/>
    <w:rsid w:val="3617A395"/>
    <w:rsid w:val="36DACA7B"/>
    <w:rsid w:val="376A5C71"/>
    <w:rsid w:val="38A19AA2"/>
    <w:rsid w:val="38C27801"/>
    <w:rsid w:val="38F1F73A"/>
    <w:rsid w:val="394F4457"/>
    <w:rsid w:val="3A6A0D8B"/>
    <w:rsid w:val="3A8EEEA5"/>
    <w:rsid w:val="3AEB14B8"/>
    <w:rsid w:val="3B5F906E"/>
    <w:rsid w:val="3B708BE0"/>
    <w:rsid w:val="3B72B3AE"/>
    <w:rsid w:val="3B7CC52C"/>
    <w:rsid w:val="3C10EA84"/>
    <w:rsid w:val="3C159CA1"/>
    <w:rsid w:val="3C67745B"/>
    <w:rsid w:val="3C8638F4"/>
    <w:rsid w:val="3C8F6EAA"/>
    <w:rsid w:val="3D28064B"/>
    <w:rsid w:val="3D68C9EB"/>
    <w:rsid w:val="3D6E567C"/>
    <w:rsid w:val="3D762EE0"/>
    <w:rsid w:val="3D888DE0"/>
    <w:rsid w:val="3E092214"/>
    <w:rsid w:val="3E220955"/>
    <w:rsid w:val="3E51B131"/>
    <w:rsid w:val="3E57D754"/>
    <w:rsid w:val="3E70FFB1"/>
    <w:rsid w:val="3EC53371"/>
    <w:rsid w:val="3F21C8DC"/>
    <w:rsid w:val="3F395579"/>
    <w:rsid w:val="3F756E56"/>
    <w:rsid w:val="3FA4F275"/>
    <w:rsid w:val="3FF71BF9"/>
    <w:rsid w:val="4060B79B"/>
    <w:rsid w:val="4090C7E2"/>
    <w:rsid w:val="41210D35"/>
    <w:rsid w:val="418951F3"/>
    <w:rsid w:val="418F7816"/>
    <w:rsid w:val="43252254"/>
    <w:rsid w:val="432B0B31"/>
    <w:rsid w:val="43450284"/>
    <w:rsid w:val="448F5588"/>
    <w:rsid w:val="4520FFCD"/>
    <w:rsid w:val="4620F4DE"/>
    <w:rsid w:val="4644D24C"/>
    <w:rsid w:val="46496254"/>
    <w:rsid w:val="469978B8"/>
    <w:rsid w:val="46BB9ADE"/>
    <w:rsid w:val="4767D081"/>
    <w:rsid w:val="4798F514"/>
    <w:rsid w:val="47BFA3F4"/>
    <w:rsid w:val="47FEB99A"/>
    <w:rsid w:val="48031D3A"/>
    <w:rsid w:val="4817E1F7"/>
    <w:rsid w:val="4834B805"/>
    <w:rsid w:val="489242F3"/>
    <w:rsid w:val="48D0D317"/>
    <w:rsid w:val="49040CFA"/>
    <w:rsid w:val="491FA8FD"/>
    <w:rsid w:val="49437682"/>
    <w:rsid w:val="494A9780"/>
    <w:rsid w:val="49D4D56F"/>
    <w:rsid w:val="49FB8E93"/>
    <w:rsid w:val="4A71EF3A"/>
    <w:rsid w:val="4B879631"/>
    <w:rsid w:val="4CB86ECD"/>
    <w:rsid w:val="4D0AE9FA"/>
    <w:rsid w:val="4D214A93"/>
    <w:rsid w:val="4D2161B8"/>
    <w:rsid w:val="4E074121"/>
    <w:rsid w:val="4E09D54F"/>
    <w:rsid w:val="4EA87969"/>
    <w:rsid w:val="4F84A4BD"/>
    <w:rsid w:val="4FD79755"/>
    <w:rsid w:val="4FE3A146"/>
    <w:rsid w:val="5031025C"/>
    <w:rsid w:val="50471EB9"/>
    <w:rsid w:val="504D905D"/>
    <w:rsid w:val="50CB836B"/>
    <w:rsid w:val="51367149"/>
    <w:rsid w:val="5178678C"/>
    <w:rsid w:val="522B0BE8"/>
    <w:rsid w:val="52C0D026"/>
    <w:rsid w:val="538053C6"/>
    <w:rsid w:val="53D2143C"/>
    <w:rsid w:val="5405DF87"/>
    <w:rsid w:val="544D9683"/>
    <w:rsid w:val="54571CE9"/>
    <w:rsid w:val="54B0084E"/>
    <w:rsid w:val="54DD3CA2"/>
    <w:rsid w:val="555CE2A0"/>
    <w:rsid w:val="5679956A"/>
    <w:rsid w:val="56889072"/>
    <w:rsid w:val="56D2A6E6"/>
    <w:rsid w:val="57495036"/>
    <w:rsid w:val="57AE6009"/>
    <w:rsid w:val="57F7BF78"/>
    <w:rsid w:val="5814DD64"/>
    <w:rsid w:val="58E951D7"/>
    <w:rsid w:val="592BB5D0"/>
    <w:rsid w:val="59558053"/>
    <w:rsid w:val="596FDC73"/>
    <w:rsid w:val="59B6D4FC"/>
    <w:rsid w:val="59E5FA14"/>
    <w:rsid w:val="5A029452"/>
    <w:rsid w:val="5ADFD2DF"/>
    <w:rsid w:val="5B41F527"/>
    <w:rsid w:val="5B99E725"/>
    <w:rsid w:val="5CD9FC1F"/>
    <w:rsid w:val="5DB63F88"/>
    <w:rsid w:val="5E0EA93B"/>
    <w:rsid w:val="5E2647E8"/>
    <w:rsid w:val="5E6F38ED"/>
    <w:rsid w:val="5F10043E"/>
    <w:rsid w:val="5F972C51"/>
    <w:rsid w:val="5FB6B1AC"/>
    <w:rsid w:val="6027DCCF"/>
    <w:rsid w:val="6047B710"/>
    <w:rsid w:val="60C4DED8"/>
    <w:rsid w:val="612D302F"/>
    <w:rsid w:val="61C3AD30"/>
    <w:rsid w:val="621820E1"/>
    <w:rsid w:val="629F7592"/>
    <w:rsid w:val="63B3F142"/>
    <w:rsid w:val="63D2E865"/>
    <w:rsid w:val="63DCC0DF"/>
    <w:rsid w:val="63E37561"/>
    <w:rsid w:val="64710A25"/>
    <w:rsid w:val="6494579A"/>
    <w:rsid w:val="64A24EA2"/>
    <w:rsid w:val="64B32370"/>
    <w:rsid w:val="64FB4DF2"/>
    <w:rsid w:val="657F45C2"/>
    <w:rsid w:val="65F95810"/>
    <w:rsid w:val="66870DA2"/>
    <w:rsid w:val="66F25FB3"/>
    <w:rsid w:val="676732BE"/>
    <w:rsid w:val="67FBBCD7"/>
    <w:rsid w:val="67FEFD86"/>
    <w:rsid w:val="681929E2"/>
    <w:rsid w:val="6897DBBB"/>
    <w:rsid w:val="697F2795"/>
    <w:rsid w:val="6A0595DF"/>
    <w:rsid w:val="6A0AB2D5"/>
    <w:rsid w:val="6A66404A"/>
    <w:rsid w:val="6AF553AE"/>
    <w:rsid w:val="6AFDCD5C"/>
    <w:rsid w:val="6B93B822"/>
    <w:rsid w:val="6BA8D3A6"/>
    <w:rsid w:val="6BEE8746"/>
    <w:rsid w:val="6C01D157"/>
    <w:rsid w:val="6C0CA598"/>
    <w:rsid w:val="6C91240F"/>
    <w:rsid w:val="6CD24B41"/>
    <w:rsid w:val="6D92C1EA"/>
    <w:rsid w:val="6E0B97CA"/>
    <w:rsid w:val="6E54ABE6"/>
    <w:rsid w:val="6E8E694B"/>
    <w:rsid w:val="6EF218F1"/>
    <w:rsid w:val="6F262808"/>
    <w:rsid w:val="6F8D368F"/>
    <w:rsid w:val="6FB908A4"/>
    <w:rsid w:val="6FBD065F"/>
    <w:rsid w:val="6FF076B6"/>
    <w:rsid w:val="703D8ED5"/>
    <w:rsid w:val="7096FB05"/>
    <w:rsid w:val="70BFAFEB"/>
    <w:rsid w:val="70E37955"/>
    <w:rsid w:val="712316AA"/>
    <w:rsid w:val="7124A609"/>
    <w:rsid w:val="7265B650"/>
    <w:rsid w:val="72928D5A"/>
    <w:rsid w:val="730C63BE"/>
    <w:rsid w:val="73830C4B"/>
    <w:rsid w:val="738BF725"/>
    <w:rsid w:val="7464C3F2"/>
    <w:rsid w:val="7522556E"/>
    <w:rsid w:val="7570283F"/>
    <w:rsid w:val="757AE12F"/>
    <w:rsid w:val="758FF8E7"/>
    <w:rsid w:val="75D63DF4"/>
    <w:rsid w:val="760D851B"/>
    <w:rsid w:val="76608042"/>
    <w:rsid w:val="76E8C0CD"/>
    <w:rsid w:val="778C4053"/>
    <w:rsid w:val="79243EC4"/>
    <w:rsid w:val="792BF92C"/>
    <w:rsid w:val="79F5C691"/>
    <w:rsid w:val="7A6BA281"/>
    <w:rsid w:val="7AFA21EB"/>
    <w:rsid w:val="7B437545"/>
    <w:rsid w:val="7BBF815F"/>
    <w:rsid w:val="7C3015AC"/>
    <w:rsid w:val="7C5B4DD6"/>
    <w:rsid w:val="7C90FC54"/>
    <w:rsid w:val="7C98A11B"/>
    <w:rsid w:val="7D4CD230"/>
    <w:rsid w:val="7E3A5AEA"/>
    <w:rsid w:val="7E4325E4"/>
    <w:rsid w:val="7EBE548E"/>
    <w:rsid w:val="7ECAD30B"/>
    <w:rsid w:val="7EFD2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99B8B3"/>
  <w15:docId w15:val="{6D764DA3-7655-4FF3-9837-B8F80C653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D49D6"/>
  </w:style>
  <w:style w:type="paragraph" w:styleId="Ttulo1">
    <w:name w:val="heading 1"/>
    <w:basedOn w:val="Normal"/>
    <w:next w:val="Normal"/>
    <w:link w:val="Ttulo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character" w:styleId="Refdecomentrio">
    <w:name w:val="annotation reference"/>
    <w:basedOn w:val="Fontepargpadro"/>
    <w:uiPriority w:val="99"/>
    <w:semiHidden/>
    <w:unhideWhenUsed/>
    <w:rsid w:val="00872D86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872D86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872D86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72D86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72D86"/>
    <w:rPr>
      <w:b/>
      <w:bCs/>
      <w:sz w:val="20"/>
      <w:szCs w:val="20"/>
    </w:rPr>
  </w:style>
  <w:style w:type="paragraph" w:styleId="Reviso">
    <w:name w:val="Revision"/>
    <w:hidden/>
    <w:uiPriority w:val="99"/>
    <w:semiHidden/>
    <w:rsid w:val="00F92421"/>
    <w:pPr>
      <w:spacing w:after="0" w:line="240" w:lineRule="auto"/>
    </w:pPr>
  </w:style>
  <w:style w:type="character" w:styleId="MenoPendente">
    <w:name w:val="Unresolved Mention"/>
    <w:basedOn w:val="Fontepargpadro"/>
    <w:uiPriority w:val="99"/>
    <w:semiHidden/>
    <w:unhideWhenUsed/>
    <w:rsid w:val="00CF499E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microsoft.com/office/2018/08/relationships/commentsExtensible" Target="commentsExtensible.xml"/><Relationship Id="rId21" Type="http://schemas.openxmlformats.org/officeDocument/2006/relationships/image" Target="media/image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footer" Target="footer4.xml"/><Relationship Id="rId107" Type="http://schemas.openxmlformats.org/officeDocument/2006/relationships/image" Target="media/image89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microsoft.com/office/2016/09/relationships/commentsIds" Target="commentsIds.xm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102" Type="http://schemas.openxmlformats.org/officeDocument/2006/relationships/image" Target="media/image84.png"/><Relationship Id="rId110" Type="http://schemas.openxmlformats.org/officeDocument/2006/relationships/image" Target="media/image92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4.png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comments" Target="comments.xm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13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microsoft.com/office/2020/10/relationships/intelligence" Target="intelligence2.xml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14" Type="http://schemas.microsoft.com/office/2011/relationships/people" Target="people.xml"/><Relationship Id="rId10" Type="http://schemas.openxmlformats.org/officeDocument/2006/relationships/footer" Target="footer1.xml"/><Relationship Id="rId31" Type="http://schemas.microsoft.com/office/2011/relationships/commentsExtended" Target="commentsExtended.xml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A67585-3F96-4744-A9AA-96369E043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114</Pages>
  <Words>5698</Words>
  <Characters>30772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36398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SENAI Zerbini</cp:lastModifiedBy>
  <cp:revision>44</cp:revision>
  <dcterms:created xsi:type="dcterms:W3CDTF">2023-03-15T03:49:00Z</dcterms:created>
  <dcterms:modified xsi:type="dcterms:W3CDTF">2023-06-07T21:39:00Z</dcterms:modified>
</cp:coreProperties>
</file>