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63901" w14:textId="77777777" w:rsidR="00FC7A64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SENAI </w:t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EFE084A" w14:textId="77777777" w:rsidR="00DF73EB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5C0CCC3C" w14:textId="77777777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E536878" w14:textId="379ECB15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72928D5A" w:rsidRPr="5FB6B1AC">
        <w:rPr>
          <w:rFonts w:ascii="Arial" w:hAnsi="Arial" w:cs="Arial"/>
          <w:sz w:val="28"/>
          <w:szCs w:val="28"/>
        </w:rPr>
        <w:t xml:space="preserve"> Tenório</w:t>
      </w:r>
    </w:p>
    <w:p w14:paraId="1B62A6F3" w14:textId="02230C92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Joseph Santos Pereira</w:t>
      </w:r>
    </w:p>
    <w:p w14:paraId="02EB378F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6F2ED542" w:rsidR="00D91529" w:rsidRDefault="00D91529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19502983" w14:textId="6E173789" w:rsidR="65F95810" w:rsidRDefault="65F95810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79180D4" w14:textId="77777777" w:rsidR="00934447" w:rsidRDefault="49FB8E93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</w:p>
    <w:p w14:paraId="2F230B2C" w14:textId="5109AD25" w:rsidR="003D6D77" w:rsidRDefault="1DF5D42F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72A3D3EC" w14:textId="77777777" w:rsidR="003D6D77" w:rsidRDefault="003D6D77" w:rsidP="02639F92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EAFD9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EC66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3F56A6F" w14:textId="77777777" w:rsidR="003D6D77" w:rsidRDefault="007B2BDF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</w:t>
      </w:r>
      <w:r w:rsidR="00D91529">
        <w:rPr>
          <w:rFonts w:ascii="Arial" w:hAnsi="Arial" w:cs="Arial"/>
          <w:sz w:val="28"/>
          <w:szCs w:val="24"/>
        </w:rPr>
        <w:t>23</w:t>
      </w:r>
    </w:p>
    <w:p w14:paraId="17C7C5CE" w14:textId="77777777" w:rsidR="00D91529" w:rsidRPr="00D91529" w:rsidRDefault="003D6D77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  <w:r w:rsidR="00D91529"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Diele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Korczak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Trino</w:t>
      </w:r>
    </w:p>
    <w:p w14:paraId="536379B8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152FBB2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Igor Barroca</w:t>
      </w:r>
    </w:p>
    <w:p w14:paraId="2ECDFBD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656B9A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5FB0818" w14:textId="77777777" w:rsidR="003D6D77" w:rsidRDefault="003D6D77" w:rsidP="00D91529">
      <w:pPr>
        <w:spacing w:line="360" w:lineRule="auto"/>
        <w:rPr>
          <w:rFonts w:ascii="Arial" w:hAnsi="Arial" w:cs="Arial"/>
          <w:sz w:val="28"/>
          <w:szCs w:val="24"/>
        </w:rPr>
      </w:pPr>
    </w:p>
    <w:p w14:paraId="049F31C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CC3EEE3" w14:textId="37934502" w:rsidR="188D349E" w:rsidRDefault="188D349E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65F95810">
        <w:rPr>
          <w:rFonts w:ascii="Arial" w:hAnsi="Arial" w:cs="Arial"/>
          <w:b/>
          <w:bCs/>
          <w:sz w:val="28"/>
          <w:szCs w:val="28"/>
        </w:rPr>
        <w:t>SMART ENERGY</w:t>
      </w:r>
    </w:p>
    <w:p w14:paraId="6F77122F" w14:textId="5109AD25" w:rsidR="00D91529" w:rsidRDefault="188D349E" w:rsidP="00D9152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8"/>
          <w:szCs w:val="28"/>
        </w:rPr>
        <w:t>Monitoramento de consumo de energia</w:t>
      </w:r>
    </w:p>
    <w:p w14:paraId="53128261" w14:textId="77777777" w:rsidR="003D6D77" w:rsidRPr="00D91529" w:rsidRDefault="002C01F8" w:rsidP="00D91529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ab/>
      </w:r>
    </w:p>
    <w:p w14:paraId="62486C05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B99056E" w14:textId="1A1EFFDA" w:rsidR="003D6D77" w:rsidRDefault="3D762EE0" w:rsidP="02639F92">
      <w:pPr>
        <w:spacing w:line="360" w:lineRule="auto"/>
        <w:ind w:left="226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2639F92">
        <w:rPr>
          <w:rFonts w:ascii="Arial" w:hAnsi="Arial" w:cs="Arial"/>
          <w:color w:val="000000" w:themeColor="text1"/>
          <w:sz w:val="20"/>
          <w:szCs w:val="20"/>
        </w:rPr>
        <w:t>Projeto</w:t>
      </w:r>
      <w:r w:rsidR="0F8CC0C0" w:rsidRPr="02639F92">
        <w:rPr>
          <w:rFonts w:ascii="Arial" w:hAnsi="Arial" w:cs="Arial"/>
          <w:color w:val="000000" w:themeColor="text1"/>
          <w:sz w:val="20"/>
          <w:szCs w:val="20"/>
        </w:rPr>
        <w:t xml:space="preserve"> apresentado 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à Escola SENAI “Prof. Dr. </w:t>
      </w:r>
      <w:proofErr w:type="spellStart"/>
      <w:r w:rsidRPr="02639F92">
        <w:rPr>
          <w:rFonts w:ascii="Arial" w:hAnsi="Arial" w:cs="Arial"/>
          <w:color w:val="000000" w:themeColor="text1"/>
          <w:sz w:val="20"/>
          <w:szCs w:val="20"/>
        </w:rPr>
        <w:t>Euryclides</w:t>
      </w:r>
      <w:proofErr w:type="spellEnd"/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 de Jesus Zerbini” para obtenção do certificado de conclusão do Curso Técnico de </w:t>
      </w:r>
      <w:r w:rsidR="7124A609" w:rsidRPr="02639F92">
        <w:rPr>
          <w:rFonts w:ascii="Arial" w:hAnsi="Arial" w:cs="Arial"/>
          <w:color w:val="000000" w:themeColor="text1"/>
          <w:sz w:val="20"/>
          <w:szCs w:val="20"/>
        </w:rPr>
        <w:t>Desenvolvimento de Sistema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1299C43A" w14:textId="77777777" w:rsidR="00703271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2C5B4732" w14:textId="77777777" w:rsidR="00D91529" w:rsidRDefault="00703271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Orientador: </w:t>
      </w:r>
      <w:r w:rsidR="00D91529">
        <w:rPr>
          <w:rFonts w:ascii="Arial" w:hAnsi="Arial" w:cs="Arial"/>
          <w:color w:val="000000"/>
          <w:sz w:val="20"/>
          <w:szCs w:val="20"/>
        </w:rPr>
        <w:t>Allan Crasso</w:t>
      </w:r>
      <w:r w:rsidR="00D91529">
        <w:rPr>
          <w:rFonts w:ascii="Arial" w:hAnsi="Arial" w:cs="Arial"/>
          <w:color w:val="000000"/>
          <w:sz w:val="20"/>
          <w:szCs w:val="20"/>
        </w:rPr>
        <w:tab/>
      </w:r>
    </w:p>
    <w:p w14:paraId="0136A227" w14:textId="77777777" w:rsidR="00D91529" w:rsidRDefault="00D91529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  <w:t xml:space="preserve">         Douglas de Cassio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Quinzani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Gaspar</w:t>
      </w:r>
    </w:p>
    <w:p w14:paraId="4DDBEF00" w14:textId="7C4EFF0D" w:rsidR="00703271" w:rsidRDefault="00D91529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</w:r>
      <w:r w:rsidR="7124A609">
        <w:rPr>
          <w:rFonts w:ascii="Arial" w:hAnsi="Arial" w:cs="Arial"/>
          <w:color w:val="000000"/>
          <w:sz w:val="20"/>
          <w:szCs w:val="20"/>
        </w:rPr>
        <w:t xml:space="preserve">         Paulo Henrique Pansani</w:t>
      </w:r>
    </w:p>
    <w:p w14:paraId="7CD68042" w14:textId="77777777" w:rsidR="00433F6A" w:rsidRPr="00433F6A" w:rsidRDefault="00433F6A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</w:p>
    <w:p w14:paraId="7C8133D8" w14:textId="24F5AB5D" w:rsidR="65F95810" w:rsidRDefault="65F95810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3D6D77" w:rsidRDefault="0070327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66E05F3" w14:textId="3E39BF7B" w:rsidR="007B2BDF" w:rsidRDefault="007B2BDF" w:rsidP="65F95810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20</w:t>
      </w:r>
      <w:r w:rsidR="00D91529" w:rsidRPr="65F95810">
        <w:rPr>
          <w:rFonts w:ascii="Arial" w:hAnsi="Arial" w:cs="Arial"/>
          <w:sz w:val="28"/>
          <w:szCs w:val="28"/>
        </w:rPr>
        <w:t>23</w:t>
      </w:r>
    </w:p>
    <w:p w14:paraId="2EB88B8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32220EF6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F55B4C6" w14:textId="4A1DA1E9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63D2E865" w:rsidRPr="5FB6B1AC">
        <w:rPr>
          <w:rFonts w:ascii="Arial" w:hAnsi="Arial" w:cs="Arial"/>
          <w:sz w:val="28"/>
          <w:szCs w:val="28"/>
        </w:rPr>
        <w:t xml:space="preserve"> Tenório</w:t>
      </w:r>
    </w:p>
    <w:p w14:paraId="2A2FA6BE" w14:textId="77777777" w:rsidR="00FF3261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CF2D8B6" w14:textId="53D5A536" w:rsid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</w:p>
    <w:p w14:paraId="0720B55F" w14:textId="1033DA07" w:rsidR="00FF3261" w:rsidRPr="00D91529" w:rsidRDefault="1A851282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  <w:r w:rsidRPr="02639F92">
        <w:rPr>
          <w:rFonts w:ascii="Arial" w:hAnsi="Arial" w:cs="Arial"/>
          <w:sz w:val="28"/>
          <w:szCs w:val="28"/>
        </w:rPr>
        <w:t xml:space="preserve"> </w:t>
      </w:r>
    </w:p>
    <w:p w14:paraId="3CEFBCED" w14:textId="31DDC84A" w:rsidR="4620F4DE" w:rsidRDefault="4620F4DE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4A84A5FF" w14:textId="77777777" w:rsidR="00FF3261" w:rsidRDefault="00FF3261" w:rsidP="00D91529">
      <w:pPr>
        <w:spacing w:line="360" w:lineRule="auto"/>
        <w:jc w:val="both"/>
        <w:rPr>
          <w:rFonts w:ascii="Arial" w:hAnsi="Arial" w:cs="Arial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</w:t>
      </w:r>
      <w:r w:rsidR="002F71AF">
        <w:rPr>
          <w:rFonts w:ascii="Arial" w:hAnsi="Arial" w:cs="Arial"/>
        </w:rPr>
        <w:t>em Desenvolvimento de Sistemas</w:t>
      </w:r>
      <w:r>
        <w:rPr>
          <w:rFonts w:ascii="Arial" w:hAnsi="Arial" w:cs="Arial"/>
        </w:rPr>
        <w:t xml:space="preserve">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</w:t>
      </w:r>
      <w:proofErr w:type="spellStart"/>
      <w:r w:rsidRPr="00B54E8C">
        <w:rPr>
          <w:rFonts w:ascii="Arial" w:hAnsi="Arial" w:cs="Arial"/>
        </w:rPr>
        <w:t>Euryclides</w:t>
      </w:r>
      <w:proofErr w:type="spellEnd"/>
      <w:r w:rsidRPr="00B54E8C">
        <w:rPr>
          <w:rFonts w:ascii="Arial" w:hAnsi="Arial" w:cs="Arial"/>
        </w:rPr>
        <w:t xml:space="preserve"> de Jesus Zerbini”.</w:t>
      </w:r>
    </w:p>
    <w:p w14:paraId="0FB78278" w14:textId="77777777" w:rsidR="002F71AF" w:rsidRPr="00B54E8C" w:rsidRDefault="002F71AF" w:rsidP="00D91529">
      <w:pPr>
        <w:spacing w:line="360" w:lineRule="auto"/>
        <w:jc w:val="both"/>
        <w:rPr>
          <w:rFonts w:ascii="Arial" w:hAnsi="Arial" w:cs="Arial"/>
        </w:rPr>
      </w:pPr>
    </w:p>
    <w:p w14:paraId="251C5876" w14:textId="77777777" w:rsidR="00FF3261" w:rsidRPr="00F52474" w:rsidRDefault="00FF3261" w:rsidP="0064000A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1FC39945" w14:textId="77777777" w:rsidR="00FF3261" w:rsidRDefault="00FF3261" w:rsidP="002F71AF">
      <w:pPr>
        <w:spacing w:line="240" w:lineRule="auto"/>
        <w:jc w:val="center"/>
        <w:rPr>
          <w:rFonts w:ascii="Arial" w:hAnsi="Arial" w:cs="Arial"/>
        </w:rPr>
      </w:pPr>
    </w:p>
    <w:p w14:paraId="5C9275A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0562CB0E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4CE0A41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2EBF3C5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0CE4AF8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2º Examinador</w:t>
      </w:r>
    </w:p>
    <w:p w14:paraId="6D98A12B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2946DB82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5997CC1D" w14:textId="77777777" w:rsidR="00FF3261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</w:p>
    <w:p w14:paraId="7150308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3º Examinador</w:t>
      </w:r>
    </w:p>
    <w:p w14:paraId="110FFD37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B699379" w14:textId="77777777" w:rsidR="002F71AF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3FE9F23F" w14:textId="77777777" w:rsidR="002F71AF" w:rsidRPr="00B54E8C" w:rsidRDefault="002F71AF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53E54B90" w14:textId="77777777" w:rsidR="00D91529" w:rsidRPr="003D6D77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4A5E6086" w14:textId="77777777" w:rsidR="00D91529" w:rsidDel="00A21C55" w:rsidRDefault="00D91529" w:rsidP="00CF3317">
      <w:pPr>
        <w:spacing w:before="120" w:after="120" w:line="360" w:lineRule="auto"/>
        <w:jc w:val="center"/>
        <w:rPr>
          <w:del w:id="0" w:author="Joseph Santos" w:date="2023-03-13T23:45:00Z"/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2023</w:t>
      </w:r>
    </w:p>
    <w:p w14:paraId="0AB645A3" w14:textId="77777777" w:rsidR="0029631A" w:rsidRPr="00CF3317" w:rsidRDefault="0029631A" w:rsidP="00CF3317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</w:p>
    <w:p w14:paraId="0F90107D" w14:textId="65756241" w:rsidR="0029631A" w:rsidRDefault="0029631A" w:rsidP="0029631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29631A">
        <w:rPr>
          <w:rFonts w:ascii="Arial" w:eastAsiaTheme="majorEastAsia" w:hAnsi="Arial" w:cs="Arial"/>
          <w:b/>
          <w:bCs/>
          <w:sz w:val="24"/>
          <w:szCs w:val="24"/>
        </w:rPr>
        <w:t>DEDICATÓRIA</w:t>
      </w:r>
    </w:p>
    <w:p w14:paraId="63474E00" w14:textId="77777777" w:rsidR="0029631A" w:rsidRPr="00335872" w:rsidRDefault="0029631A" w:rsidP="0029631A"/>
    <w:p w14:paraId="0BF46264" w14:textId="37137E5E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Dedicamos este trabalho não apenas a nós mesmos, mas também às nossas famílias e colegas de classe, que compartilharam conosco seus conhecimentos e experiências ao longo do período do curso. Agradecemos pela colaboração mútua e pelo apoio constante que nos ajudaram a chegar até aqui.</w:t>
      </w:r>
    </w:p>
    <w:p w14:paraId="7D35B817" w14:textId="21D658A5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Além disso, gostaríamos de estender nossa dedicação aos nossos estimados professores, que com dedicação, sabedoria e paciência nos guiaram durante o curso e nos incentivaram a explorar nosso potencial máximo. Suas contribuições foram inestimáveis para o nosso crescimento pessoal e profissional.</w:t>
      </w:r>
    </w:p>
    <w:p w14:paraId="318A9217" w14:textId="10E44FCE" w:rsidR="0029631A" w:rsidRDefault="00D772C8" w:rsidP="00D772C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 xml:space="preserve">Por fim, gostaríamos de agradecer a Escola SENAI “Prof. Dr. </w:t>
      </w:r>
      <w:proofErr w:type="spellStart"/>
      <w:r w:rsidRPr="00D772C8">
        <w:rPr>
          <w:rFonts w:ascii="Arial" w:hAnsi="Arial" w:cs="Arial"/>
          <w:sz w:val="24"/>
          <w:szCs w:val="24"/>
        </w:rPr>
        <w:t>Euryclides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de Jesus Zerbini” por nos </w:t>
      </w:r>
      <w:proofErr w:type="spellStart"/>
      <w:r w:rsidRPr="00D772C8">
        <w:rPr>
          <w:rFonts w:ascii="Arial" w:hAnsi="Arial" w:cs="Arial"/>
          <w:sz w:val="24"/>
          <w:szCs w:val="24"/>
        </w:rPr>
        <w:t>fornecer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uma educação de qualidade e por ser um ambiente propício ao aprendizado e ao desenvolvimento de habilidades. Estamos gratos pela oportunidade de estudar nesta instituição e levar os ensinamentos adquiridos para o resto de nossas vidas.</w:t>
      </w:r>
    </w:p>
    <w:p w14:paraId="790A59E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74256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545A33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3E56BC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9BBCF9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FEA4D6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FA965E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D12D28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03830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5BEA7B" w14:textId="77777777" w:rsidR="00D772C8" w:rsidRDefault="00D772C8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CDCEAD" w14:textId="37D14245" w:rsidR="003D3D40" w:rsidRDefault="00433F6A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433F6A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71E82FA0" w14:textId="77777777" w:rsidR="005E50A8" w:rsidRPr="005E50A8" w:rsidRDefault="005E50A8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B9E253" w14:textId="3F56C9F9" w:rsidR="003D3D40" w:rsidRDefault="005E50A8" w:rsidP="005E50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50A8">
        <w:rPr>
          <w:rFonts w:ascii="Arial" w:hAnsi="Arial" w:cs="Arial"/>
          <w:sz w:val="24"/>
          <w:szCs w:val="24"/>
        </w:rPr>
        <w:t xml:space="preserve">Dedicamos nosso projeto final aos nossos colegas de turma, pela colaboração inestimável durante todo nosso trajeto aqui no SENAI. Aos professores agradecemos por todo conhecimento compartilhado em todo nosso ciclo e aos nossos familiares agradecemos o incentivo e apoio.  </w:t>
      </w:r>
    </w:p>
    <w:p w14:paraId="23DE523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2E562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547A01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043CB0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459315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537F28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DFB9E20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0DF9E56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4E871B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144A5D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38610EB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37805D2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63F29E8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3B7B4B86" w14:textId="77777777" w:rsidR="003D3D40" w:rsidRDefault="003D3D40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3A0FF5F2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5630AD6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6182907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0DE4B5B7" w14:textId="7377EFCE" w:rsidR="00FF3261" w:rsidRPr="008C7CF9" w:rsidRDefault="00FF3261" w:rsidP="008C7CF9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902673" w:rsidRDefault="00BF54F6" w:rsidP="0090267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66204FF1" w14:textId="77777777" w:rsidR="00351A7A" w:rsidRDefault="00351A7A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4FF1C98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072C0D" w14:textId="77777777" w:rsidR="00351A7A" w:rsidRDefault="00351A7A" w:rsidP="00902673">
      <w:pPr>
        <w:pStyle w:val="Rodap"/>
        <w:spacing w:line="360" w:lineRule="auto"/>
        <w:rPr>
          <w:rFonts w:ascii="Arial" w:hAnsi="Arial" w:cs="Arial"/>
          <w:b/>
          <w:iCs/>
          <w:sz w:val="24"/>
          <w:szCs w:val="24"/>
        </w:rPr>
      </w:pPr>
    </w:p>
    <w:p w14:paraId="48A2191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D18F9B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38601F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F3CABC7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B08B5D1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6DEB4A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D9C6F4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B1F511A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5F9C3DC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023141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3B1409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5B77FF8" w14:textId="77777777" w:rsidR="0013748E" w:rsidRPr="0013748E" w:rsidRDefault="00351A7A" w:rsidP="0013748E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351A7A">
        <w:rPr>
          <w:rFonts w:ascii="Arial" w:hAnsi="Arial" w:cs="Arial"/>
          <w:i/>
          <w:iCs/>
          <w:sz w:val="24"/>
          <w:szCs w:val="24"/>
        </w:rPr>
        <w:br/>
      </w:r>
      <w:r w:rsidR="0013748E" w:rsidRPr="0013748E">
        <w:rPr>
          <w:rFonts w:ascii="Arial" w:hAnsi="Arial" w:cs="Arial"/>
          <w:b/>
          <w:iCs/>
          <w:sz w:val="24"/>
          <w:szCs w:val="24"/>
        </w:rPr>
        <w:t>“Eu acredito que às vezes são as pessoas que ninguém espera nada que fazem as coisas que ninguém consegue imaginar.”</w:t>
      </w:r>
    </w:p>
    <w:p w14:paraId="56F5781B" w14:textId="77777777" w:rsidR="00902673" w:rsidRDefault="0013748E" w:rsidP="00902673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13748E">
        <w:rPr>
          <w:rFonts w:ascii="Arial" w:hAnsi="Arial" w:cs="Arial"/>
          <w:b/>
          <w:iCs/>
          <w:sz w:val="24"/>
          <w:szCs w:val="24"/>
        </w:rPr>
        <w:t>- Alan Turing</w:t>
      </w:r>
    </w:p>
    <w:p w14:paraId="44A1A359" w14:textId="77777777" w:rsidR="00703271" w:rsidRPr="00902673" w:rsidRDefault="00703271" w:rsidP="00BF54F6">
      <w:pPr>
        <w:spacing w:line="360" w:lineRule="auto"/>
        <w:rPr>
          <w:rFonts w:ascii="Arial" w:hAnsi="Arial" w:cs="Arial"/>
          <w:b/>
          <w:i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562C75D1" w14:textId="77777777" w:rsidR="00430467" w:rsidRDefault="00430467" w:rsidP="0064000A">
          <w:pPr>
            <w:pStyle w:val="CabealhodoSumrio"/>
            <w:spacing w:line="360" w:lineRule="auto"/>
          </w:pPr>
        </w:p>
        <w:p w14:paraId="693FCE33" w14:textId="0AFB6768" w:rsidR="00566A53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6004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829B957" w14:textId="75452933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988BF0B" w14:textId="5C66E689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91F5AE" w14:textId="415A2FCE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34CB51" w14:textId="095B5115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FD9190D" w14:textId="6918E209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F04285E" w14:textId="5D0A6A74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AE4FC9D" w14:textId="472FD30D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7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6AF8A63" w14:textId="0A809DD2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8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15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3777EDE" w14:textId="121B297A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BC88BE3" w14:textId="2982F9ED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C7AA4B3" w14:textId="37FB0538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3B4EAD" w14:textId="43D3A804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D702F43" w14:textId="277D3F50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29E5E07" w14:textId="37F63E54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45ED64" w14:textId="1B885B03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F1D9BC9" w14:textId="07B8F8C3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9CCC9FD" w14:textId="1FC563C4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9.1.4.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5EFF2E" w14:textId="5D3D60E7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88F0727" w14:textId="13F79AB0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Resultados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6509467" w14:textId="560F933E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9.1.6.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BF48864" w14:textId="0296366A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3D888F3" w14:textId="1BD6AB37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E9B2DBD" w14:textId="34C2D646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5B7274C" w14:textId="023D9EEE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FBDBC00" w14:textId="16755622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5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9AC2FB6" w14:textId="3615B877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CONCLUSÃO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D0C1D50" w14:textId="1BC9C229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1E9B80F" w14:textId="7C112E4F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0099A12" w14:textId="44961040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267DCE" w14:textId="12009098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EA368E6" w14:textId="36FE554C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GLOSSÁRIO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7167FFA" w14:textId="122D318C" w:rsidR="00566A53" w:rsidRDefault="00000000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ANEXOS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64355AD" w14:textId="77777777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A965116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4E37C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A6542E" w14:textId="77777777" w:rsidR="00FD6FC5" w:rsidRDefault="00FD6FC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Sect="00DF73EB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0AC7A475" w14:textId="77777777" w:rsidR="00703271" w:rsidRDefault="00064CD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" w:name="_Toc14160040"/>
      <w:r w:rsidRPr="007C6981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1"/>
    </w:p>
    <w:p w14:paraId="0B677B74" w14:textId="77777777" w:rsidR="00335872" w:rsidRPr="00335872" w:rsidRDefault="00335872" w:rsidP="00335872"/>
    <w:p w14:paraId="3041E394" w14:textId="0016FD77" w:rsidR="004221A6" w:rsidRPr="00C70FD3" w:rsidRDefault="00335872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B9626B9">
        <w:rPr>
          <w:rFonts w:ascii="Arial" w:hAnsi="Arial" w:cs="Arial"/>
          <w:sz w:val="24"/>
          <w:szCs w:val="24"/>
        </w:rPr>
        <w:t>O Brasil é o 10º país que mais consome energia no mundo, segundo dados de agências internacionais. Esse alto consumo tem impactos significativos no meio ambiente e na economia dos brasileiros. Nesse contexto, é essencial que a sociedade e cada indivíduo faça sua parte para contribuir com a sustentabilidade e a redução do desperdício de energia.</w:t>
      </w:r>
    </w:p>
    <w:p w14:paraId="38FD78C0" w14:textId="4447150F" w:rsidR="00D67241" w:rsidRDefault="00CA12AF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</w:t>
      </w:r>
      <w:r w:rsidR="00F86E2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avanço da tec</w:t>
      </w:r>
      <w:r w:rsidR="00F86E2D">
        <w:rPr>
          <w:rFonts w:ascii="Arial" w:hAnsi="Arial" w:cs="Arial"/>
          <w:sz w:val="24"/>
          <w:szCs w:val="24"/>
        </w:rPr>
        <w:t xml:space="preserve">nologia e o fácil acesso hoje a dispositivos móveis </w:t>
      </w:r>
      <w:r w:rsidR="00D55D5D" w:rsidRPr="00D55D5D">
        <w:rPr>
          <w:rFonts w:ascii="Arial" w:hAnsi="Arial" w:cs="Arial"/>
          <w:sz w:val="24"/>
          <w:szCs w:val="24"/>
        </w:rPr>
        <w:t xml:space="preserve">o objetivo </w:t>
      </w:r>
      <w:r w:rsidR="005A3FF2">
        <w:rPr>
          <w:rFonts w:ascii="Arial" w:hAnsi="Arial" w:cs="Arial"/>
          <w:sz w:val="24"/>
          <w:szCs w:val="24"/>
        </w:rPr>
        <w:t xml:space="preserve">do nosso grupo </w:t>
      </w:r>
      <w:r w:rsidR="00D55D5D" w:rsidRPr="00D55D5D">
        <w:rPr>
          <w:rFonts w:ascii="Arial" w:hAnsi="Arial" w:cs="Arial"/>
          <w:sz w:val="24"/>
          <w:szCs w:val="24"/>
        </w:rPr>
        <w:t xml:space="preserve">é tornar o </w:t>
      </w:r>
      <w:r w:rsidR="00E21FF4">
        <w:rPr>
          <w:rFonts w:ascii="Arial" w:hAnsi="Arial" w:cs="Arial"/>
          <w:sz w:val="24"/>
          <w:szCs w:val="24"/>
        </w:rPr>
        <w:t>acesso ao</w:t>
      </w:r>
      <w:r w:rsidR="00D55D5D" w:rsidRPr="00D55D5D">
        <w:rPr>
          <w:rFonts w:ascii="Arial" w:hAnsi="Arial" w:cs="Arial"/>
          <w:sz w:val="24"/>
          <w:szCs w:val="24"/>
        </w:rPr>
        <w:t xml:space="preserve"> consumo de energia mais fácil e acessível</w:t>
      </w:r>
      <w:r w:rsidR="00B938E5">
        <w:rPr>
          <w:rFonts w:ascii="Arial" w:hAnsi="Arial" w:cs="Arial"/>
          <w:sz w:val="24"/>
          <w:szCs w:val="24"/>
        </w:rPr>
        <w:t xml:space="preserve"> para qualquer cidadão</w:t>
      </w:r>
      <w:r w:rsidR="00D55D5D" w:rsidRPr="00D55D5D">
        <w:rPr>
          <w:rFonts w:ascii="Arial" w:hAnsi="Arial" w:cs="Arial"/>
          <w:sz w:val="24"/>
          <w:szCs w:val="24"/>
        </w:rPr>
        <w:t>, o que é fundamental para a proteção</w:t>
      </w:r>
      <w:r w:rsidR="00B938E5">
        <w:rPr>
          <w:rFonts w:ascii="Arial" w:hAnsi="Arial" w:cs="Arial"/>
          <w:sz w:val="24"/>
          <w:szCs w:val="24"/>
        </w:rPr>
        <w:t xml:space="preserve"> e preservação</w:t>
      </w:r>
      <w:r w:rsidR="00D55D5D" w:rsidRPr="00D55D5D">
        <w:rPr>
          <w:rFonts w:ascii="Arial" w:hAnsi="Arial" w:cs="Arial"/>
          <w:sz w:val="24"/>
          <w:szCs w:val="24"/>
        </w:rPr>
        <w:t xml:space="preserve"> do meio ambiente </w:t>
      </w:r>
      <w:r w:rsidR="00B938E5">
        <w:rPr>
          <w:rFonts w:ascii="Arial" w:hAnsi="Arial" w:cs="Arial"/>
          <w:sz w:val="24"/>
          <w:szCs w:val="24"/>
        </w:rPr>
        <w:t>assim como</w:t>
      </w:r>
      <w:r w:rsidR="00D55D5D" w:rsidRPr="00D55D5D">
        <w:rPr>
          <w:rFonts w:ascii="Arial" w:hAnsi="Arial" w:cs="Arial"/>
          <w:sz w:val="24"/>
          <w:szCs w:val="24"/>
        </w:rPr>
        <w:t xml:space="preserve"> para a sustentabilidade financeira das famílias</w:t>
      </w:r>
      <w:r w:rsidR="008174E9">
        <w:rPr>
          <w:rFonts w:ascii="Arial" w:hAnsi="Arial" w:cs="Arial"/>
          <w:sz w:val="24"/>
          <w:szCs w:val="24"/>
        </w:rPr>
        <w:t xml:space="preserve"> pois, </w:t>
      </w:r>
      <w:r w:rsidR="00D43270">
        <w:rPr>
          <w:rFonts w:ascii="Arial" w:hAnsi="Arial" w:cs="Arial"/>
          <w:sz w:val="24"/>
          <w:szCs w:val="24"/>
        </w:rPr>
        <w:t xml:space="preserve">segundo </w:t>
      </w:r>
      <w:r w:rsidR="008174E9" w:rsidRPr="008174E9">
        <w:rPr>
          <w:rFonts w:ascii="Arial" w:hAnsi="Arial" w:cs="Arial"/>
          <w:sz w:val="24"/>
          <w:szCs w:val="24"/>
        </w:rPr>
        <w:t>pesquisa realizada pela Associação Brasileira das Entidades dos Mercados Financeiro e de Capitais (</w:t>
      </w:r>
      <w:r w:rsidR="002F1226">
        <w:rPr>
          <w:rFonts w:ascii="Arial" w:hAnsi="Arial" w:cs="Arial"/>
          <w:sz w:val="24"/>
          <w:szCs w:val="24"/>
        </w:rPr>
        <w:t>ANBIMA</w:t>
      </w:r>
      <w:r w:rsidR="008174E9" w:rsidRPr="008174E9">
        <w:rPr>
          <w:rFonts w:ascii="Arial" w:hAnsi="Arial" w:cs="Arial"/>
          <w:sz w:val="24"/>
          <w:szCs w:val="24"/>
        </w:rPr>
        <w:t>), que revelou que 58% dos brasileiros não se dedicam às próprias finança</w:t>
      </w:r>
      <w:r w:rsidR="00EB7A52">
        <w:rPr>
          <w:rFonts w:ascii="Arial" w:hAnsi="Arial" w:cs="Arial"/>
          <w:sz w:val="24"/>
          <w:szCs w:val="24"/>
        </w:rPr>
        <w:t>s</w:t>
      </w:r>
      <w:r w:rsidR="000C46A1">
        <w:rPr>
          <w:rFonts w:ascii="Arial" w:hAnsi="Arial" w:cs="Arial"/>
          <w:sz w:val="24"/>
          <w:szCs w:val="24"/>
        </w:rPr>
        <w:t xml:space="preserve"> e uma outra pesquisa realizada </w:t>
      </w:r>
      <w:r w:rsidR="004273F0" w:rsidRPr="004273F0">
        <w:rPr>
          <w:rFonts w:ascii="Arial" w:hAnsi="Arial" w:cs="Arial"/>
          <w:sz w:val="24"/>
          <w:szCs w:val="24"/>
        </w:rPr>
        <w:t>pela Confederação Nacional de Dirigentes Lojistas (CNDL) e pelo Serviço de Proteção ao Crédito (SPC Brasil)</w:t>
      </w:r>
      <w:r w:rsidR="00DC555A">
        <w:rPr>
          <w:rFonts w:ascii="Arial" w:hAnsi="Arial" w:cs="Arial"/>
          <w:sz w:val="24"/>
          <w:szCs w:val="24"/>
        </w:rPr>
        <w:t xml:space="preserve"> </w:t>
      </w:r>
      <w:r w:rsidR="00DC555A" w:rsidRPr="00DC555A">
        <w:rPr>
          <w:rFonts w:ascii="Arial" w:hAnsi="Arial" w:cs="Arial"/>
          <w:sz w:val="24"/>
          <w:szCs w:val="24"/>
        </w:rPr>
        <w:t>revelou que quatro a cada dez brasileiros adultos estão com o nome sujo por inadimplência. Segundo a pesquisa, cerca de 63,7 milhões de pessoas estão com dívidas em atraso ou negativadas, o que representa 39,8% da população adulta brasileira.</w:t>
      </w:r>
    </w:p>
    <w:p w14:paraId="106E31CD" w14:textId="0E07DF40" w:rsidR="001C271D" w:rsidRDefault="001C271D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C271D">
        <w:rPr>
          <w:rFonts w:ascii="Arial" w:hAnsi="Arial" w:cs="Arial"/>
          <w:sz w:val="24"/>
          <w:szCs w:val="24"/>
        </w:rPr>
        <w:t xml:space="preserve">Considerando que a falta de planejamento financeiro frequentemente resulta em dívidas insustentáveis e que o histórico de alto consumo de energia da população brasileira pode estar correlacionado com essa situação, </w:t>
      </w:r>
      <w:r w:rsidR="001C6DAE">
        <w:rPr>
          <w:rFonts w:ascii="Arial" w:hAnsi="Arial" w:cs="Arial"/>
          <w:sz w:val="24"/>
          <w:szCs w:val="24"/>
        </w:rPr>
        <w:t>nos impulsionou a desenvolver</w:t>
      </w:r>
      <w:r w:rsidRPr="001C271D">
        <w:rPr>
          <w:rFonts w:ascii="Arial" w:hAnsi="Arial" w:cs="Arial"/>
          <w:sz w:val="24"/>
          <w:szCs w:val="24"/>
        </w:rPr>
        <w:t xml:space="preserve"> um sistema de monitoramento em tempo real do consumo de energia</w:t>
      </w:r>
    </w:p>
    <w:p w14:paraId="7F31D519" w14:textId="0EEB0890" w:rsidR="007C6981" w:rsidRDefault="00D67241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55D5D">
        <w:rPr>
          <w:rFonts w:ascii="Arial" w:hAnsi="Arial" w:cs="Arial"/>
          <w:sz w:val="24"/>
          <w:szCs w:val="24"/>
        </w:rPr>
        <w:t>Em suma</w:t>
      </w:r>
      <w:r w:rsidR="00B114A6">
        <w:rPr>
          <w:rFonts w:ascii="Arial" w:hAnsi="Arial" w:cs="Arial"/>
          <w:sz w:val="24"/>
          <w:szCs w:val="24"/>
        </w:rPr>
        <w:t>, n</w:t>
      </w:r>
      <w:r>
        <w:rPr>
          <w:rFonts w:ascii="Arial" w:hAnsi="Arial" w:cs="Arial"/>
          <w:sz w:val="24"/>
          <w:szCs w:val="24"/>
        </w:rPr>
        <w:t>osso</w:t>
      </w:r>
      <w:r w:rsidRPr="00D55D5D">
        <w:rPr>
          <w:rFonts w:ascii="Arial" w:hAnsi="Arial" w:cs="Arial"/>
          <w:sz w:val="24"/>
          <w:szCs w:val="24"/>
        </w:rPr>
        <w:t xml:space="preserve"> aplicativo tem como meta principal mostrar ao usuário o valor atual da conta de energia por meio do consumo registrado pela companhia elétrica</w:t>
      </w:r>
      <w:r w:rsidR="00C40E1D">
        <w:rPr>
          <w:rFonts w:ascii="Arial" w:hAnsi="Arial" w:cs="Arial"/>
          <w:sz w:val="24"/>
          <w:szCs w:val="24"/>
        </w:rPr>
        <w:t>,</w:t>
      </w:r>
      <w:r w:rsidRPr="00D55D5D">
        <w:rPr>
          <w:rFonts w:ascii="Arial" w:hAnsi="Arial" w:cs="Arial"/>
          <w:sz w:val="24"/>
          <w:szCs w:val="24"/>
        </w:rPr>
        <w:t xml:space="preserve"> </w:t>
      </w:r>
      <w:r w:rsidR="00263219" w:rsidRPr="001C271D">
        <w:rPr>
          <w:rFonts w:ascii="Arial" w:hAnsi="Arial" w:cs="Arial"/>
          <w:sz w:val="24"/>
          <w:szCs w:val="24"/>
        </w:rPr>
        <w:t>sem ter que aguardar a fatura mensal ou fazer cálculos manuais, evitando surpresas desagradáveis na hora de pagar a conta.</w:t>
      </w:r>
      <w:r w:rsidR="00263219">
        <w:rPr>
          <w:rFonts w:ascii="Arial" w:hAnsi="Arial" w:cs="Arial"/>
          <w:sz w:val="24"/>
          <w:szCs w:val="24"/>
        </w:rPr>
        <w:t xml:space="preserve"> </w:t>
      </w:r>
      <w:r w:rsidR="004F2D16" w:rsidRPr="004F2D16">
        <w:rPr>
          <w:rFonts w:ascii="Arial" w:hAnsi="Arial" w:cs="Arial"/>
          <w:sz w:val="24"/>
          <w:szCs w:val="24"/>
        </w:rPr>
        <w:t>Dessa forma, o usuário pode identificar hábitos de consumo ineficientes e trabalhar em cima dos possíveis causadores do consumo de energia em excesso, promovendo assim uma cultura de consumo responsável e consciente</w:t>
      </w:r>
      <w:r w:rsidRPr="00D55D5D">
        <w:rPr>
          <w:rFonts w:ascii="Arial" w:hAnsi="Arial" w:cs="Arial"/>
          <w:sz w:val="24"/>
          <w:szCs w:val="24"/>
        </w:rPr>
        <w:t xml:space="preserve">. 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416004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2"/>
    </w:p>
    <w:p w14:paraId="6EEDF01F" w14:textId="4AD8BB00" w:rsidR="00D55D5D" w:rsidRDefault="00D55D5D" w:rsidP="2B9626B9">
      <w:pPr>
        <w:spacing w:line="360" w:lineRule="auto"/>
        <w:rPr>
          <w:rFonts w:ascii="Arial" w:hAnsi="Arial" w:cs="Arial"/>
          <w:sz w:val="24"/>
          <w:szCs w:val="24"/>
        </w:rPr>
      </w:pPr>
    </w:p>
    <w:p w14:paraId="0A8EDA8F" w14:textId="03880D4F" w:rsidR="2B9626B9" w:rsidRPr="00961123" w:rsidRDefault="007461F2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1123">
        <w:rPr>
          <w:rFonts w:ascii="Arial" w:hAnsi="Arial" w:cs="Arial"/>
          <w:sz w:val="24"/>
          <w:szCs w:val="24"/>
        </w:rPr>
        <w:t>A sociedade contemporânea tem se tornado cada vez mais dependente da tecnologia e, consequentemente, do consumo de energia elétrica. No Brasil, esse consumo é um dos maiores do mundo e grande parte da população não possui conhecimento ou hábitos para administrar o uso da energia. Essa situação gera desperdício e gastos excessivos nas contas de energia, afetando diretamente a economia dos indivíduos e do país como um todo. Nesse sentido, o desenvolvimento de um aplicativo mobile para o monitoramento do consumo domiciliar pode ser uma solução para auxiliar a população a entender e gerenciar melhor o uso da energia elétrica.</w:t>
      </w:r>
    </w:p>
    <w:p w14:paraId="60C1FCB4" w14:textId="45B5013B" w:rsidR="007461F2" w:rsidRPr="00961123" w:rsidRDefault="00D55D5D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1123">
        <w:rPr>
          <w:rFonts w:ascii="Arial" w:hAnsi="Arial" w:cs="Arial"/>
          <w:sz w:val="24"/>
          <w:szCs w:val="24"/>
        </w:rPr>
        <w:t xml:space="preserve"> </w:t>
      </w:r>
      <w:r w:rsidR="007461F2" w:rsidRPr="00961123">
        <w:rPr>
          <w:rFonts w:ascii="Arial" w:hAnsi="Arial" w:cs="Arial"/>
          <w:sz w:val="24"/>
          <w:szCs w:val="24"/>
        </w:rPr>
        <w:t>Com o aplicativo, os usuários poderão monitorar o consumo de energia em tempo real, criar hábitos de consumo consciente e, consequentemente, economizar dinheiro nas contas de energia. Além disso, a utilização do aplicativo pode incentivar uma mudança de comportamento da população em relação ao consumo de energia elétrica, gerando um impacto positivo na sociedade e no meio ambiente.</w:t>
      </w:r>
    </w:p>
    <w:p w14:paraId="29D6B04F" w14:textId="0580575A" w:rsidR="007C6981" w:rsidRDefault="0079672A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1123">
        <w:rPr>
          <w:rFonts w:ascii="Arial" w:hAnsi="Arial" w:cs="Arial"/>
          <w:sz w:val="24"/>
          <w:szCs w:val="24"/>
        </w:rPr>
        <w:t>Dados do Ministério de Minas e Energia indicam que o consumo de energia elétrica no Brasil aumentou em média 4,5% ao ano entre 2000 e 2019, o que demonstra a necessidade de iniciativas que promovam o uso consciente da energia. Além disso, um estudo realizado pelo Instituto Akatu mostrou que 70% dos brasileiros consideram importante economizar energia em suas residências, mas apenas 28% sabem como fazer isso. Diante desse cenário, o desenvolvimento de um aplicativo que facilite o monitoramento do consumo de energia pode ser uma ferramenta útil para incentivar a adoção de hábitos mais sustentáveis e econômicos.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374826E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" w:name="_Toc1416004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3"/>
    </w:p>
    <w:p w14:paraId="4133E884" w14:textId="31943E05" w:rsid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Facilitar o acesso ao consumo de energia e ao valor da sua conta atual em sua residência ou estabelecimento por meio de gráficos, para que o usuário possa ter meios de racionalizar a energia elétrica</w:t>
      </w:r>
      <w:r w:rsidR="00BF447B">
        <w:rPr>
          <w:rFonts w:ascii="Arial" w:hAnsi="Arial" w:cs="Arial"/>
          <w:sz w:val="24"/>
          <w:szCs w:val="24"/>
        </w:rPr>
        <w:t>.</w:t>
      </w:r>
    </w:p>
    <w:p w14:paraId="7CF3F855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" w:name="_Toc14160043"/>
      <w:r w:rsidRPr="2B9626B9">
        <w:rPr>
          <w:rFonts w:ascii="Arial" w:hAnsi="Arial" w:cs="Arial"/>
          <w:color w:val="auto"/>
          <w:sz w:val="24"/>
          <w:szCs w:val="24"/>
        </w:rPr>
        <w:t>Objetivos Gerais</w:t>
      </w:r>
      <w:bookmarkEnd w:id="4"/>
    </w:p>
    <w:p w14:paraId="49B38196" w14:textId="38BF8115" w:rsidR="007C6981" w:rsidRP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Desenvolver um aplicativo Android para consulta do consumo e valor da conta do usuário, por meio da visualização de gráficos sobre seus hábitos de gastos de energia.</w:t>
      </w:r>
    </w:p>
    <w:p w14:paraId="7914F8CB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4160044"/>
      <w:r w:rsidRPr="2B9626B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5"/>
    </w:p>
    <w:p w14:paraId="763E2149" w14:textId="77777777" w:rsidR="00F204A8" w:rsidRDefault="002609E6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Documentação de acordo com normas ABNT;</w:t>
      </w:r>
      <w:r w:rsidR="00F204A8" w:rsidRPr="00F204A8">
        <w:rPr>
          <w:rFonts w:ascii="Arial" w:hAnsi="Arial" w:cs="Arial"/>
          <w:sz w:val="24"/>
          <w:szCs w:val="24"/>
        </w:rPr>
        <w:t xml:space="preserve"> </w:t>
      </w:r>
    </w:p>
    <w:p w14:paraId="4D572821" w14:textId="5C3E3A36" w:rsidR="00F204A8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 xml:space="preserve">Desenhar protótipo utilizando </w:t>
      </w:r>
      <w:proofErr w:type="spellStart"/>
      <w:r w:rsidRPr="00AF5A13">
        <w:rPr>
          <w:rFonts w:ascii="Arial" w:hAnsi="Arial" w:cs="Arial"/>
          <w:sz w:val="24"/>
          <w:szCs w:val="24"/>
        </w:rPr>
        <w:t>Figma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CD99646" w14:textId="28DF11BE" w:rsidR="002609E6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Criar</w:t>
      </w:r>
      <w:r w:rsidRPr="00AF5A13">
        <w:rPr>
          <w:rFonts w:ascii="Arial" w:hAnsi="Arial" w:cs="Arial"/>
          <w:sz w:val="24"/>
          <w:szCs w:val="24"/>
        </w:rPr>
        <w:t xml:space="preserve"> modelo lógico e conceitual</w:t>
      </w:r>
      <w:r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364E460C" w14:textId="017C91EF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dicionário de dados</w:t>
      </w:r>
      <w:r w:rsidR="00F204A8"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7B699EBA" w14:textId="5D0D6C9A" w:rsidR="002609E6" w:rsidRPr="00AF5A13" w:rsidRDefault="004F2D1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b</w:t>
      </w:r>
      <w:r w:rsidR="002609E6" w:rsidRPr="00AF5A13">
        <w:rPr>
          <w:rFonts w:ascii="Arial" w:hAnsi="Arial" w:cs="Arial"/>
          <w:sz w:val="24"/>
          <w:szCs w:val="24"/>
        </w:rPr>
        <w:t xml:space="preserve">anco de dados relacional </w:t>
      </w:r>
      <w:proofErr w:type="spellStart"/>
      <w:r w:rsidR="002609E6" w:rsidRPr="00AF5A13">
        <w:rPr>
          <w:rFonts w:ascii="Arial" w:hAnsi="Arial" w:cs="Arial"/>
          <w:sz w:val="24"/>
          <w:szCs w:val="24"/>
        </w:rPr>
        <w:t>MySql</w:t>
      </w:r>
      <w:proofErr w:type="spellEnd"/>
      <w:r w:rsidR="002609E6" w:rsidRPr="00AF5A13">
        <w:rPr>
          <w:rFonts w:ascii="Arial" w:hAnsi="Arial" w:cs="Arial"/>
          <w:sz w:val="24"/>
          <w:szCs w:val="24"/>
        </w:rPr>
        <w:t>;</w:t>
      </w:r>
    </w:p>
    <w:p w14:paraId="2ED93A14" w14:textId="77777777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aplicação Mobile utilizando Java;</w:t>
      </w:r>
    </w:p>
    <w:p w14:paraId="1F025D0D" w14:textId="77777777" w:rsidR="00AF5A13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Web Service utilizando C#;</w:t>
      </w:r>
    </w:p>
    <w:p w14:paraId="6EB28AF6" w14:textId="77777777" w:rsidR="00AF5A13" w:rsidRDefault="00AF5A13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Realizar testes no Sistema Android;</w:t>
      </w:r>
    </w:p>
    <w:p w14:paraId="722B00AE" w14:textId="77777777" w:rsidR="005E0BEC" w:rsidRPr="00AF5A13" w:rsidRDefault="005E0BEC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br w:type="page"/>
      </w:r>
    </w:p>
    <w:p w14:paraId="1B106A69" w14:textId="77777777" w:rsidR="00D12813" w:rsidRDefault="00EA2D68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" w:name="_Toc14160045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 BACKLOG</w:t>
      </w:r>
      <w:bookmarkEnd w:id="6"/>
    </w:p>
    <w:p w14:paraId="1D4781C1" w14:textId="534D2373" w:rsidR="65F95810" w:rsidRDefault="65F95810" w:rsidP="65F95810"/>
    <w:p w14:paraId="11B41F1E" w14:textId="28612A0B" w:rsidR="0021748C" w:rsidRPr="0021748C" w:rsidRDefault="0021748C" w:rsidP="002174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ser </w:t>
      </w:r>
      <w:r>
        <w:rPr>
          <w:rFonts w:ascii="Arial" w:hAnsi="Arial" w:cs="Arial"/>
          <w:sz w:val="24"/>
          <w:szCs w:val="24"/>
        </w:rPr>
        <w:t>i</w:t>
      </w:r>
      <w:r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71D27160" w14:textId="6CAB9150" w:rsidR="00AF5A13" w:rsidRDefault="00AF5A1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b/>
          <w:bCs/>
          <w:sz w:val="24"/>
          <w:szCs w:val="24"/>
        </w:rPr>
        <w:t>–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sz w:val="24"/>
          <w:szCs w:val="24"/>
        </w:rPr>
        <w:t>Sistema deverá apresentar gráfico d</w:t>
      </w:r>
      <w:r w:rsidR="005229B2">
        <w:rPr>
          <w:rFonts w:ascii="Arial" w:hAnsi="Arial" w:cs="Arial"/>
          <w:sz w:val="24"/>
          <w:szCs w:val="24"/>
        </w:rPr>
        <w:t>o</w:t>
      </w:r>
      <w:r w:rsidR="00AB7634"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7BBEE1C" w14:textId="625A1DFE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3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3136DB9A" w14:textId="363D967B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2AA8912B" w:rsidRPr="65F95810">
        <w:rPr>
          <w:rFonts w:ascii="Arial" w:hAnsi="Arial" w:cs="Arial"/>
          <w:b/>
          <w:bCs/>
          <w:sz w:val="24"/>
          <w:szCs w:val="24"/>
        </w:rPr>
        <w:t>04</w:t>
      </w:r>
      <w:r w:rsidR="0021748C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realizar o cadastro do usuário.</w:t>
      </w:r>
    </w:p>
    <w:p w14:paraId="4A72D88D" w14:textId="77777777" w:rsidR="004A7BC6" w:rsidRDefault="2581BCCC" w:rsidP="004A7B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59E5FA14" w:rsidRPr="65F95810">
        <w:rPr>
          <w:rFonts w:ascii="Arial" w:hAnsi="Arial" w:cs="Arial"/>
          <w:b/>
          <w:bCs/>
          <w:sz w:val="24"/>
          <w:szCs w:val="24"/>
        </w:rPr>
        <w:t>5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realizar o login do usuário.</w:t>
      </w:r>
      <w:r w:rsidR="004A7BC6" w:rsidRPr="004A7BC6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C47C1E2" w14:textId="1551D73E" w:rsidR="2581BCCC" w:rsidRDefault="004A7BC6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6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permitir recuperar a senha</w:t>
      </w:r>
      <w:r>
        <w:rPr>
          <w:rFonts w:ascii="Arial" w:hAnsi="Arial" w:cs="Arial"/>
          <w:sz w:val="24"/>
          <w:szCs w:val="24"/>
        </w:rPr>
        <w:t>;</w:t>
      </w:r>
    </w:p>
    <w:p w14:paraId="7DB7EAD8" w14:textId="47CF05C4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7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</w:t>
      </w:r>
      <w:r w:rsidR="00934447" w:rsidRPr="65F95810">
        <w:rPr>
          <w:rFonts w:ascii="Arial" w:hAnsi="Arial" w:cs="Arial"/>
          <w:sz w:val="24"/>
          <w:szCs w:val="24"/>
        </w:rPr>
        <w:t>permitir usuário alterar os dados cadastrais.</w:t>
      </w:r>
    </w:p>
    <w:p w14:paraId="7CBDB3E7" w14:textId="3F3D93E9" w:rsidR="00934447" w:rsidRDefault="00934447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00942AED">
        <w:rPr>
          <w:rFonts w:ascii="Arial" w:hAnsi="Arial" w:cs="Arial"/>
          <w:b/>
          <w:bCs/>
          <w:sz w:val="24"/>
          <w:szCs w:val="24"/>
        </w:rPr>
        <w:t>08</w:t>
      </w:r>
      <w:r w:rsidR="2393FD2A"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59FB820A" w14:textId="77777777" w:rsidR="00942AED" w:rsidRPr="00AB7634" w:rsidRDefault="00942AED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C6D796" w14:textId="77777777" w:rsidR="00934447" w:rsidRDefault="00934447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1FE19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70D7A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69A294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098C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15B24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0E7540" w14:textId="5B37943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3DEED9" w14:textId="77777777" w:rsidR="005E50A8" w:rsidRDefault="005E50A8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84FFC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BC22D7" w14:textId="77777777" w:rsidR="00D450FD" w:rsidRPr="00AB7634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D12813" w:rsidRDefault="00D1281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4160046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7"/>
    </w:p>
    <w:p w14:paraId="0D9CCE64" w14:textId="04674B03" w:rsidR="00D12813" w:rsidRDefault="00934447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34447">
        <w:rPr>
          <w:rFonts w:ascii="Arial" w:hAnsi="Arial" w:cs="Arial"/>
          <w:b/>
          <w:sz w:val="24"/>
          <w:szCs w:val="24"/>
        </w:rPr>
        <w:t xml:space="preserve">RNF01 </w:t>
      </w:r>
      <w:r w:rsidR="00C233DC">
        <w:rPr>
          <w:rFonts w:ascii="Arial" w:hAnsi="Arial" w:cs="Arial"/>
          <w:b/>
          <w:sz w:val="24"/>
          <w:szCs w:val="24"/>
        </w:rPr>
        <w:t>–</w:t>
      </w:r>
      <w:r w:rsidRPr="00934447">
        <w:rPr>
          <w:rFonts w:ascii="Arial" w:hAnsi="Arial" w:cs="Arial"/>
          <w:b/>
          <w:sz w:val="24"/>
          <w:szCs w:val="24"/>
        </w:rPr>
        <w:t xml:space="preserve"> </w:t>
      </w:r>
      <w:r w:rsidR="00C233DC">
        <w:rPr>
          <w:rFonts w:ascii="Arial" w:hAnsi="Arial" w:cs="Arial"/>
          <w:sz w:val="24"/>
          <w:szCs w:val="24"/>
        </w:rPr>
        <w:t xml:space="preserve">O </w:t>
      </w:r>
      <w:r w:rsidR="0079672A">
        <w:rPr>
          <w:rFonts w:ascii="Arial" w:hAnsi="Arial" w:cs="Arial"/>
          <w:sz w:val="24"/>
          <w:szCs w:val="24"/>
        </w:rPr>
        <w:t>aplicativo</w:t>
      </w:r>
      <w:r w:rsidR="00C233DC">
        <w:rPr>
          <w:rFonts w:ascii="Arial" w:hAnsi="Arial" w:cs="Arial"/>
          <w:sz w:val="24"/>
          <w:szCs w:val="24"/>
        </w:rPr>
        <w:t xml:space="preserve"> terá um design que prioriza a simplicidade e eficiência tornando-o fácil de usar para todos os usuários</w:t>
      </w:r>
      <w:r>
        <w:rPr>
          <w:rFonts w:ascii="Arial" w:hAnsi="Arial" w:cs="Arial"/>
          <w:sz w:val="24"/>
          <w:szCs w:val="24"/>
        </w:rPr>
        <w:t>;</w:t>
      </w:r>
    </w:p>
    <w:p w14:paraId="3DDC767F" w14:textId="4B0EC3F3" w:rsidR="00C233DC" w:rsidRDefault="00C233DC" w:rsidP="00961123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 w:rsidR="0030372C">
        <w:rPr>
          <w:rFonts w:ascii="Arial" w:eastAsiaTheme="majorEastAsia" w:hAnsi="Arial" w:cs="Arial"/>
          <w:b/>
          <w:bCs/>
          <w:sz w:val="24"/>
          <w:szCs w:val="24"/>
        </w:rPr>
        <w:t>2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 </w:t>
      </w:r>
      <w:r w:rsidR="00024B02"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79672A">
        <w:rPr>
          <w:rFonts w:ascii="Arial" w:eastAsiaTheme="majorEastAsia" w:hAnsi="Arial" w:cs="Arial"/>
          <w:bCs/>
          <w:sz w:val="24"/>
          <w:szCs w:val="24"/>
        </w:rPr>
        <w:t>O aplicativo</w:t>
      </w:r>
      <w:r w:rsidR="00711542">
        <w:rPr>
          <w:rFonts w:ascii="Arial" w:eastAsiaTheme="majorEastAsia" w:hAnsi="Arial" w:cs="Arial"/>
          <w:bCs/>
          <w:sz w:val="24"/>
          <w:szCs w:val="24"/>
        </w:rPr>
        <w:t xml:space="preserve"> poderá </w:t>
      </w:r>
      <w:r w:rsidR="0090731E">
        <w:rPr>
          <w:rFonts w:ascii="Arial" w:eastAsiaTheme="majorEastAsia" w:hAnsi="Arial" w:cs="Arial"/>
          <w:bCs/>
          <w:sz w:val="24"/>
          <w:szCs w:val="24"/>
        </w:rPr>
        <w:t>ser ampliado para atender novas distribuidoras de energia espalhadas no Brasil com suas tarifas únicas.</w:t>
      </w:r>
    </w:p>
    <w:p w14:paraId="33242F76" w14:textId="6A601F08" w:rsidR="0079672A" w:rsidRPr="00C233DC" w:rsidRDefault="0079672A" w:rsidP="00961123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3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>
        <w:rPr>
          <w:rFonts w:ascii="Arial" w:eastAsiaTheme="majorEastAsia" w:hAnsi="Arial" w:cs="Arial"/>
          <w:bCs/>
          <w:sz w:val="24"/>
          <w:szCs w:val="24"/>
        </w:rPr>
        <w:t>O aplicativo terá</w:t>
      </w:r>
      <w:r w:rsidRPr="0079672A">
        <w:rPr>
          <w:rFonts w:ascii="Arial" w:eastAsiaTheme="majorEastAsia" w:hAnsi="Arial" w:cs="Arial"/>
          <w:bCs/>
          <w:sz w:val="24"/>
          <w:szCs w:val="24"/>
        </w:rPr>
        <w:t xml:space="preserve"> uma boa performance, </w:t>
      </w:r>
      <w:r>
        <w:rPr>
          <w:rFonts w:ascii="Arial" w:eastAsiaTheme="majorEastAsia" w:hAnsi="Arial" w:cs="Arial"/>
          <w:bCs/>
          <w:sz w:val="24"/>
          <w:szCs w:val="24"/>
        </w:rPr>
        <w:t xml:space="preserve">onde irá funcionar </w:t>
      </w:r>
      <w:r w:rsidRPr="0079672A">
        <w:rPr>
          <w:rFonts w:ascii="Arial" w:eastAsiaTheme="majorEastAsia" w:hAnsi="Arial" w:cs="Arial"/>
          <w:bCs/>
          <w:sz w:val="24"/>
          <w:szCs w:val="24"/>
        </w:rPr>
        <w:t>sem travamentos ou lentidão, garantindo uma experiência de uso agradável e eficiente.</w:t>
      </w:r>
    </w:p>
    <w:p w14:paraId="6FFF6074" w14:textId="77777777" w:rsidR="0079672A" w:rsidRPr="00C233DC" w:rsidRDefault="0079672A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E1831B3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8" w:name="_Toc14160047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8"/>
    </w:p>
    <w:p w14:paraId="54E11D2A" w14:textId="77777777" w:rsidR="0090731E" w:rsidRPr="0090731E" w:rsidRDefault="0090731E" w:rsidP="0090731E">
      <w:pPr>
        <w:rPr>
          <w:lang w:val="en-US"/>
        </w:rPr>
      </w:pPr>
    </w:p>
    <w:p w14:paraId="6B1F59E7" w14:textId="77777777" w:rsidR="0064000A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em ambiente escolar e fora dele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456D6C7F" w14:textId="77777777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exclusivamente para Android</w:t>
      </w:r>
      <w:r w:rsidRPr="0064000A">
        <w:rPr>
          <w:rFonts w:ascii="Arial" w:hAnsi="Arial" w:cs="Arial"/>
          <w:sz w:val="24"/>
          <w:szCs w:val="24"/>
        </w:rPr>
        <w:t>;</w:t>
      </w:r>
    </w:p>
    <w:p w14:paraId="0E6E1302" w14:textId="04936CBF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terá um banco de dados Relacional</w:t>
      </w:r>
      <w:r w:rsidRPr="0064000A">
        <w:rPr>
          <w:rFonts w:ascii="Arial" w:hAnsi="Arial" w:cs="Arial"/>
          <w:sz w:val="24"/>
          <w:szCs w:val="24"/>
        </w:rPr>
        <w:t>;</w:t>
      </w:r>
    </w:p>
    <w:p w14:paraId="2A9D0103" w14:textId="77777777" w:rsidR="0090731E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escola disponibilizara o Arduino para desenvolvimento do projeto.</w:t>
      </w:r>
    </w:p>
    <w:p w14:paraId="31126E5D" w14:textId="77777777" w:rsidR="0090731E" w:rsidRPr="0064000A" w:rsidRDefault="0090731E" w:rsidP="0090731E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E403A5" w14:textId="77777777" w:rsidR="0064000A" w:rsidRPr="0064000A" w:rsidRDefault="0064000A" w:rsidP="0090731E">
      <w:pPr>
        <w:ind w:left="357"/>
      </w:pPr>
    </w:p>
    <w:p w14:paraId="62431CDC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4160048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9"/>
    </w:p>
    <w:p w14:paraId="49E398E2" w14:textId="77777777" w:rsidR="0090731E" w:rsidRPr="0090731E" w:rsidRDefault="0090731E" w:rsidP="0090731E">
      <w:pPr>
        <w:rPr>
          <w:lang w:val="en-US"/>
        </w:rPr>
      </w:pPr>
    </w:p>
    <w:p w14:paraId="0C5C5239" w14:textId="7F8F39CE" w:rsidR="0064000A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equipe somente desenvolvera soluções usando </w:t>
      </w:r>
      <w:r w:rsidR="004F2D16">
        <w:rPr>
          <w:rFonts w:ascii="Arial" w:hAnsi="Arial" w:cs="Arial"/>
          <w:sz w:val="24"/>
          <w:szCs w:val="24"/>
        </w:rPr>
        <w:t>as linguagens</w:t>
      </w:r>
      <w:r>
        <w:rPr>
          <w:rFonts w:ascii="Arial" w:hAnsi="Arial" w:cs="Arial"/>
          <w:sz w:val="24"/>
          <w:szCs w:val="24"/>
        </w:rPr>
        <w:t xml:space="preserve"> C# e Java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7832232D" w14:textId="00BB8193" w:rsidR="0064000A" w:rsidRDefault="6E8E694B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Orçamento máximo do projeto será de R$ 100,00 para compra de acessórios.</w:t>
      </w:r>
      <w:r w:rsidR="00C706FC" w:rsidRPr="65F95810">
        <w:rPr>
          <w:rFonts w:ascii="Arial" w:hAnsi="Arial" w:cs="Arial"/>
          <w:sz w:val="24"/>
          <w:szCs w:val="24"/>
        </w:rPr>
        <w:t>;</w:t>
      </w:r>
    </w:p>
    <w:p w14:paraId="42B2D422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integrante Joseph e Bruna não podem desenvolver o projeto aos sábados;</w:t>
      </w:r>
    </w:p>
    <w:p w14:paraId="57C61E5A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Todos os integrantes com exceção da Bruna não podem desenvolver durante a semana antes do horário do curso;</w:t>
      </w:r>
    </w:p>
    <w:p w14:paraId="5BBA7205" w14:textId="77777777" w:rsidR="00C706FC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serão pagas licenças para uso de Software.</w:t>
      </w:r>
    </w:p>
    <w:p w14:paraId="16287F21" w14:textId="77777777" w:rsidR="0064000A" w:rsidRPr="0064000A" w:rsidRDefault="0064000A" w:rsidP="0064000A"/>
    <w:p w14:paraId="5BE93A62" w14:textId="77777777" w:rsidR="00E54726" w:rsidRDefault="00E5472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FAF8D2" w14:textId="114A81E2" w:rsidR="265B75A4" w:rsidRDefault="265B75A4" w:rsidP="02639F92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0" w:name="_Toc14160049"/>
      <w:r w:rsidRPr="02639F92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0"/>
    </w:p>
    <w:p w14:paraId="49C15079" w14:textId="00A83FD8" w:rsidR="3FF71BF9" w:rsidRDefault="3FF71BF9" w:rsidP="02639F92">
      <w:pPr>
        <w:spacing w:line="360" w:lineRule="auto"/>
        <w:jc w:val="both"/>
      </w:pPr>
    </w:p>
    <w:tbl>
      <w:tblPr>
        <w:tblW w:w="877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2"/>
        <w:gridCol w:w="762"/>
        <w:gridCol w:w="2854"/>
        <w:gridCol w:w="1154"/>
        <w:gridCol w:w="1655"/>
        <w:gridCol w:w="827"/>
      </w:tblGrid>
      <w:tr w:rsidR="004378AA" w:rsidRPr="00961123" w14:paraId="4999B56E" w14:textId="77777777" w:rsidTr="004378AA">
        <w:trPr>
          <w:trHeight w:val="367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A3F960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Categorias</w:t>
            </w:r>
          </w:p>
        </w:tc>
        <w:tc>
          <w:tcPr>
            <w:tcW w:w="7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46BC664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28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5A6AC1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Ameaça</w:t>
            </w:r>
          </w:p>
        </w:tc>
        <w:tc>
          <w:tcPr>
            <w:tcW w:w="11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625C0C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16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71628ABB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Probabilidade</w:t>
            </w:r>
          </w:p>
        </w:tc>
        <w:tc>
          <w:tcPr>
            <w:tcW w:w="8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C71175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Risco</w:t>
            </w:r>
          </w:p>
        </w:tc>
      </w:tr>
      <w:tr w:rsidR="004378AA" w:rsidRPr="00961123" w14:paraId="4118E4C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D21FCB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Computador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78A1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26FB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Falta de energia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46DF0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A5B58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DEF98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</w:tr>
      <w:tr w:rsidR="004378AA" w:rsidRPr="00961123" w14:paraId="2004550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E5E11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BAAF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71B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Problema no hardware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944DB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7B6B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42AD6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</w:tr>
      <w:tr w:rsidR="004378AA" w:rsidRPr="00961123" w14:paraId="77BA2FE4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3E3E30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4991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11503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Falta de internet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0D40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91F2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1CD8E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</w:tr>
      <w:tr w:rsidR="004378AA" w:rsidRPr="00961123" w14:paraId="0D647250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CC487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Aulas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18C1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67B3" w14:textId="7D2629C4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511B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5BBE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374525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15</w:t>
            </w:r>
          </w:p>
        </w:tc>
      </w:tr>
      <w:tr w:rsidR="004378AA" w:rsidRPr="00961123" w14:paraId="156F4C6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8220AE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A733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73043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Eventos do Senai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340E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E7B9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D94D1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10</w:t>
            </w:r>
          </w:p>
        </w:tc>
      </w:tr>
      <w:tr w:rsidR="004378AA" w:rsidRPr="00961123" w14:paraId="2E60E148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D2547E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608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322E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professores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FE25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5AAA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11BBD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8</w:t>
            </w:r>
          </w:p>
        </w:tc>
      </w:tr>
      <w:tr w:rsidR="004378AA" w:rsidRPr="00961123" w14:paraId="4EB5BCEB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AF5262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8618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24F68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Atraso dos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D410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50B01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3EE33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4378AA" w:rsidRPr="00961123" w14:paraId="0B989C4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1D6B8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Apresentação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2D09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13AF" w14:textId="6316E6FC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510D1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2FF8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1196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4378AA" w:rsidRPr="00961123" w14:paraId="52DD4A63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B0F090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9C62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40AD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Falha no software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145F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6808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FDACD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4378AA" w:rsidRPr="00961123" w14:paraId="5D8E91F9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7BA956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BF4E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EFF4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Falha no projetor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4644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863B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4754D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</w:tr>
    </w:tbl>
    <w:p w14:paraId="27848CDA" w14:textId="77777777" w:rsidR="004378AA" w:rsidRPr="00961123" w:rsidRDefault="004378AA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A769D" w14:textId="77777777" w:rsidR="0064000A" w:rsidRPr="00961123" w:rsidRDefault="265B75A4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1" w:name="_Toc14160050"/>
      <w:r w:rsidRPr="00961123">
        <w:rPr>
          <w:rFonts w:ascii="Arial" w:hAnsi="Arial" w:cs="Arial"/>
          <w:color w:val="auto"/>
          <w:sz w:val="24"/>
          <w:szCs w:val="24"/>
        </w:rPr>
        <w:t>Nível e Planos de Ação para os Riscos</w:t>
      </w:r>
      <w:bookmarkEnd w:id="11"/>
      <w:r w:rsidRPr="00961123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0"/>
        <w:gridCol w:w="3216"/>
        <w:gridCol w:w="1590"/>
        <w:gridCol w:w="282"/>
        <w:gridCol w:w="3219"/>
      </w:tblGrid>
      <w:tr w:rsidR="004378AA" w:rsidRPr="00961123" w14:paraId="7A638098" w14:textId="77777777" w:rsidTr="004378AA">
        <w:trPr>
          <w:trHeight w:val="315"/>
        </w:trPr>
        <w:tc>
          <w:tcPr>
            <w:tcW w:w="2096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6126DBF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1623B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3DB2408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Probabilidade</w:t>
            </w:r>
          </w:p>
        </w:tc>
      </w:tr>
      <w:tr w:rsidR="004378AA" w:rsidRPr="00961123" w14:paraId="45B480F8" w14:textId="77777777" w:rsidTr="004378AA">
        <w:trPr>
          <w:trHeight w:val="300"/>
        </w:trPr>
        <w:tc>
          <w:tcPr>
            <w:tcW w:w="2096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56492E78" w14:textId="2F28829A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Nível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8971F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231A5ED3" w14:textId="739BBB03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Nível</w:t>
            </w:r>
          </w:p>
        </w:tc>
      </w:tr>
      <w:tr w:rsidR="004378AA" w:rsidRPr="00961123" w14:paraId="0CC325B3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48C6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4B0AE1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Crítico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D542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2EE2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383E84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Altamente provável</w:t>
            </w:r>
          </w:p>
        </w:tc>
      </w:tr>
      <w:tr w:rsidR="004378AA" w:rsidRPr="00961123" w14:paraId="7568E235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EC0A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311553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Sério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BD4E4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2EA1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0B8E90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Muito provável</w:t>
            </w:r>
          </w:p>
        </w:tc>
      </w:tr>
      <w:tr w:rsidR="004378AA" w:rsidRPr="00961123" w14:paraId="6D9FF174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AF86C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D93A1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Moderado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6BC6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B346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B5CB2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Provável</w:t>
            </w:r>
          </w:p>
        </w:tc>
      </w:tr>
      <w:tr w:rsidR="004378AA" w:rsidRPr="00961123" w14:paraId="635D04AE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ED25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D866B0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85D48" w14:textId="77777777" w:rsidR="004378AA" w:rsidRPr="00961123" w:rsidRDefault="004378AA" w:rsidP="004378A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F69D9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9C89BD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Pouco provável</w:t>
            </w:r>
          </w:p>
        </w:tc>
      </w:tr>
      <w:tr w:rsidR="004378AA" w:rsidRPr="00961123" w14:paraId="773604A0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96C25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066E40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Muito 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090E7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3BDDE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17C038" w14:textId="77777777" w:rsidR="004378AA" w:rsidRPr="00961123" w:rsidRDefault="004378AA" w:rsidP="004378A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Improvável</w:t>
            </w:r>
          </w:p>
        </w:tc>
      </w:tr>
    </w:tbl>
    <w:p w14:paraId="0AA35307" w14:textId="77777777" w:rsidR="004378AA" w:rsidRPr="00961123" w:rsidRDefault="004378AA" w:rsidP="02639F92">
      <w:pPr>
        <w:rPr>
          <w:rFonts w:ascii="Arial" w:hAnsi="Arial" w:cs="Arial"/>
          <w:sz w:val="24"/>
          <w:szCs w:val="24"/>
        </w:rPr>
      </w:pPr>
    </w:p>
    <w:tbl>
      <w:tblPr>
        <w:tblW w:w="878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8"/>
        <w:gridCol w:w="4291"/>
        <w:gridCol w:w="1178"/>
        <w:gridCol w:w="1690"/>
        <w:gridCol w:w="845"/>
      </w:tblGrid>
      <w:tr w:rsidR="002B31CF" w:rsidRPr="00961123" w14:paraId="4CDFD284" w14:textId="77777777" w:rsidTr="002B31CF">
        <w:trPr>
          <w:trHeight w:val="363"/>
        </w:trPr>
        <w:tc>
          <w:tcPr>
            <w:tcW w:w="7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8406371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42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9339CE6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Ameaça</w:t>
            </w:r>
          </w:p>
        </w:tc>
        <w:tc>
          <w:tcPr>
            <w:tcW w:w="11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C16FBE5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16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58CA5FF3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Probabilidade</w:t>
            </w:r>
          </w:p>
        </w:tc>
        <w:tc>
          <w:tcPr>
            <w:tcW w:w="8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6CFCC5C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FFFFFF"/>
                <w:sz w:val="24"/>
                <w:szCs w:val="24"/>
                <w:lang w:eastAsia="pt-BR"/>
              </w:rPr>
              <w:t>Risco</w:t>
            </w:r>
          </w:p>
        </w:tc>
      </w:tr>
      <w:tr w:rsidR="002B31CF" w:rsidRPr="00961123" w14:paraId="4AB70D7C" w14:textId="77777777" w:rsidTr="002B31CF">
        <w:trPr>
          <w:trHeight w:val="346"/>
        </w:trPr>
        <w:tc>
          <w:tcPr>
            <w:tcW w:w="7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BFDC6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4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37D62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integrantes (Aulas)</w:t>
            </w:r>
          </w:p>
        </w:tc>
        <w:tc>
          <w:tcPr>
            <w:tcW w:w="11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DD405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F3A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2864FE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15</w:t>
            </w:r>
          </w:p>
        </w:tc>
      </w:tr>
      <w:tr w:rsidR="002B31CF" w:rsidRPr="00961123" w14:paraId="33A584D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2423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0479B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Eventos do Senai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C693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9B0E6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42393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10</w:t>
            </w:r>
          </w:p>
        </w:tc>
      </w:tr>
      <w:tr w:rsidR="002B31CF" w:rsidRPr="00961123" w14:paraId="43817EB4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5D5B0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3B9DF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professores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8072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667D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B2916B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8</w:t>
            </w:r>
          </w:p>
        </w:tc>
      </w:tr>
      <w:tr w:rsidR="002B31CF" w:rsidRPr="00961123" w14:paraId="04AED7B9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68825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1DB9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Atraso dos integrantes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21C20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DE398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E134AE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2B31CF" w:rsidRPr="00961123" w14:paraId="6CB7D05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685E2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B195A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Ausência de integrantes (Apresentação)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85AE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1526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C4CB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2B31CF" w:rsidRPr="00961123" w14:paraId="48124BEC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0547F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83A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Falha no software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5464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5FCDE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299C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</w:t>
            </w:r>
          </w:p>
        </w:tc>
      </w:tr>
      <w:tr w:rsidR="002B31CF" w:rsidRPr="00961123" w14:paraId="54159910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77468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95AD3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Falta de energia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2E7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95A1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721829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</w:t>
            </w:r>
          </w:p>
        </w:tc>
      </w:tr>
      <w:tr w:rsidR="002B31CF" w:rsidRPr="00961123" w14:paraId="61FD6370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DCF2E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205C8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Problema no hardware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49CFA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FC10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40B21B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</w:tr>
      <w:tr w:rsidR="002B31CF" w:rsidRPr="00961123" w14:paraId="01BAF434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CB147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D8B8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Falha no projetor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E235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20384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BDA6F6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</w:tr>
      <w:tr w:rsidR="002B31CF" w:rsidRPr="00961123" w14:paraId="1044B5D1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1148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EDF4F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Falta de internet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B6AF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24160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62C5A2" w14:textId="77777777" w:rsidR="002B31CF" w:rsidRPr="00961123" w:rsidRDefault="002B31CF" w:rsidP="002B31C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961123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</w:t>
            </w:r>
          </w:p>
        </w:tc>
      </w:tr>
    </w:tbl>
    <w:p w14:paraId="6BCF052B" w14:textId="77777777" w:rsidR="003F4A36" w:rsidRDefault="003F4A36" w:rsidP="02639F92"/>
    <w:p w14:paraId="633A6E44" w14:textId="77777777" w:rsidR="0064000A" w:rsidRDefault="0064000A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416005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2"/>
      <w:r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AE48A43" w14:textId="77777777" w:rsidR="00964D6D" w:rsidRPr="00964D6D" w:rsidRDefault="00964D6D" w:rsidP="00964D6D"/>
    <w:p w14:paraId="1ED8AB87" w14:textId="30598EA2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C01D157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 xml:space="preserve">Ausência </w:t>
      </w:r>
      <w:r w:rsidR="6BA8D3A6" w:rsidRPr="02639F92">
        <w:rPr>
          <w:rFonts w:ascii="Arial" w:hAnsi="Arial" w:cs="Arial"/>
          <w:sz w:val="24"/>
          <w:szCs w:val="24"/>
        </w:rPr>
        <w:t>integrante (Aulas)</w:t>
      </w:r>
    </w:p>
    <w:p w14:paraId="57C79757" w14:textId="08C04CB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4E09D54F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2BD51EF0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14F085A9" w14:textId="77777777" w:rsid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Ajustar o cronograma, de forma que não atrase o sprint</w:t>
      </w:r>
      <w:r>
        <w:rPr>
          <w:rFonts w:ascii="Arial" w:hAnsi="Arial" w:cs="Arial"/>
          <w:sz w:val="24"/>
          <w:szCs w:val="24"/>
        </w:rPr>
        <w:t>.</w:t>
      </w:r>
    </w:p>
    <w:p w14:paraId="50F40DEB" w14:textId="77777777" w:rsidR="00964D6D" w:rsidRPr="00964D6D" w:rsidRDefault="00964D6D" w:rsidP="00964D6D">
      <w:pPr>
        <w:pStyle w:val="PargrafodaLista"/>
        <w:rPr>
          <w:rFonts w:ascii="Arial" w:hAnsi="Arial" w:cs="Arial"/>
          <w:sz w:val="24"/>
          <w:szCs w:val="24"/>
        </w:rPr>
      </w:pPr>
    </w:p>
    <w:p w14:paraId="483A684C" w14:textId="5FA0C15C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2E06293B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Eventos do SENAI</w:t>
      </w:r>
    </w:p>
    <w:p w14:paraId="5DDF3D9A" w14:textId="0CD62C5D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22B0BE8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3E51BACF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6FC9085A" w14:textId="77777777" w:rsidR="00964D6D" w:rsidRDefault="538053C6" w:rsidP="00EA5CAE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Ajustar o cronograma, de forma que não atrase o sprint.</w:t>
      </w:r>
    </w:p>
    <w:p w14:paraId="18D8C269" w14:textId="41959ADD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60F1D0EF" w14:textId="3C8A636A" w:rsidR="00EA5CAE" w:rsidRPr="00964D6D" w:rsidRDefault="538053C6" w:rsidP="00964D6D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555CE2A0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professores</w:t>
      </w:r>
    </w:p>
    <w:p w14:paraId="77A52294" w14:textId="0C1D3695" w:rsidR="00964D6D" w:rsidRP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3B72B3AE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– Estudar e aprender o que for necessário por conta própria</w:t>
      </w:r>
    </w:p>
    <w:p w14:paraId="395C08A7" w14:textId="7A6FB668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29DCF98F" w14:textId="7CD65404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06</w:t>
      </w:r>
      <w:r w:rsidR="0E3C7A03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- </w:t>
      </w:r>
      <w:r w:rsidR="1FD1D353" w:rsidRPr="02639F92">
        <w:rPr>
          <w:rFonts w:ascii="Arial" w:hAnsi="Arial" w:cs="Arial"/>
          <w:sz w:val="24"/>
          <w:szCs w:val="24"/>
        </w:rPr>
        <w:t>Atraso dos integrantes</w:t>
      </w:r>
    </w:p>
    <w:p w14:paraId="1A55A057" w14:textId="0000E66F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7D4CD230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 - Ajustar o cronograma, de forma que não atrase o sprint.</w:t>
      </w:r>
    </w:p>
    <w:p w14:paraId="007DCDA8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5E260DFE" w14:textId="5070DD76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1B880194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dos integrantes</w:t>
      </w:r>
      <w:r w:rsidR="47BFA3F4" w:rsidRPr="02639F92">
        <w:rPr>
          <w:rFonts w:ascii="Arial" w:hAnsi="Arial" w:cs="Arial"/>
          <w:sz w:val="24"/>
          <w:szCs w:val="24"/>
        </w:rPr>
        <w:t xml:space="preserve"> </w:t>
      </w:r>
      <w:r w:rsidR="4767D081" w:rsidRPr="02639F92">
        <w:rPr>
          <w:rFonts w:ascii="Arial" w:hAnsi="Arial" w:cs="Arial"/>
          <w:sz w:val="24"/>
          <w:szCs w:val="24"/>
        </w:rPr>
        <w:t>(Apresentação)</w:t>
      </w:r>
    </w:p>
    <w:p w14:paraId="0185F475" w14:textId="5FF607BD" w:rsidR="00964D6D" w:rsidRDefault="538053C6" w:rsidP="00961123">
      <w:pPr>
        <w:jc w:val="both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2CE378D1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233F9022" w:rsidRPr="02639F92">
        <w:rPr>
          <w:rFonts w:ascii="Arial" w:hAnsi="Arial" w:cs="Arial"/>
          <w:sz w:val="24"/>
          <w:szCs w:val="24"/>
        </w:rPr>
        <w:t xml:space="preserve">Toda a equipe irá treinas dias antes da apresentação todos as partes apresentadas para que no dia caso haja alguma ausência os membros da </w:t>
      </w:r>
      <w:r w:rsidR="00840D7F">
        <w:rPr>
          <w:rFonts w:ascii="Arial" w:hAnsi="Arial" w:cs="Arial"/>
          <w:sz w:val="24"/>
          <w:szCs w:val="24"/>
        </w:rPr>
        <w:t>equipe</w:t>
      </w:r>
      <w:r w:rsidR="233F9022" w:rsidRPr="02639F92">
        <w:rPr>
          <w:rFonts w:ascii="Arial" w:hAnsi="Arial" w:cs="Arial"/>
          <w:sz w:val="24"/>
          <w:szCs w:val="24"/>
        </w:rPr>
        <w:t xml:space="preserve"> possam suprir a falta.</w:t>
      </w:r>
    </w:p>
    <w:p w14:paraId="184A2E4A" w14:textId="2E7EA24F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3D3DE244" w14:textId="17689C4D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RISCO </w:t>
      </w:r>
      <w:r w:rsidR="32FAE74C" w:rsidRPr="02639F92">
        <w:rPr>
          <w:rFonts w:ascii="Arial" w:hAnsi="Arial" w:cs="Arial"/>
          <w:sz w:val="24"/>
          <w:szCs w:val="24"/>
        </w:rPr>
        <w:t>09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Falha no sof</w:t>
      </w:r>
      <w:r w:rsidRPr="02639F92">
        <w:rPr>
          <w:rFonts w:ascii="Arial" w:hAnsi="Arial" w:cs="Arial"/>
          <w:sz w:val="24"/>
          <w:szCs w:val="24"/>
        </w:rPr>
        <w:t>t</w:t>
      </w:r>
      <w:r w:rsidR="1FD1D353" w:rsidRPr="02639F92">
        <w:rPr>
          <w:rFonts w:ascii="Arial" w:hAnsi="Arial" w:cs="Arial"/>
          <w:sz w:val="24"/>
          <w:szCs w:val="24"/>
        </w:rPr>
        <w:t>ware</w:t>
      </w:r>
    </w:p>
    <w:p w14:paraId="555752FE" w14:textId="0159F40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PLANO </w:t>
      </w:r>
      <w:r w:rsidR="2CEAF4C7" w:rsidRPr="02639F92">
        <w:rPr>
          <w:rFonts w:ascii="Arial" w:hAnsi="Arial" w:cs="Arial"/>
          <w:sz w:val="24"/>
          <w:szCs w:val="24"/>
        </w:rPr>
        <w:t>09</w:t>
      </w:r>
      <w:r w:rsidR="0994A5EE" w:rsidRPr="02639F92">
        <w:rPr>
          <w:rFonts w:ascii="Arial" w:hAnsi="Arial" w:cs="Arial"/>
          <w:sz w:val="24"/>
          <w:szCs w:val="24"/>
        </w:rPr>
        <w:t xml:space="preserve"> - </w:t>
      </w:r>
      <w:r w:rsidR="6EF218F1" w:rsidRPr="02639F92">
        <w:rPr>
          <w:rFonts w:ascii="Arial" w:hAnsi="Arial" w:cs="Arial"/>
          <w:sz w:val="24"/>
          <w:szCs w:val="24"/>
        </w:rPr>
        <w:t>Instalar o aplicativo em vários dispositivos como forma d</w:t>
      </w:r>
      <w:r w:rsidR="4FE3A146" w:rsidRPr="02639F92">
        <w:rPr>
          <w:rFonts w:ascii="Arial" w:hAnsi="Arial" w:cs="Arial"/>
          <w:sz w:val="24"/>
          <w:szCs w:val="24"/>
        </w:rPr>
        <w:t>e backup caso algum aparelho venha dar problema</w:t>
      </w:r>
    </w:p>
    <w:p w14:paraId="3DD355C9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3539E0D1" w14:textId="674E8870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RISCO 0</w:t>
      </w:r>
      <w:r w:rsidR="469978B8" w:rsidRPr="65F95810">
        <w:rPr>
          <w:rFonts w:ascii="Arial" w:hAnsi="Arial" w:cs="Arial"/>
          <w:sz w:val="24"/>
          <w:szCs w:val="24"/>
        </w:rPr>
        <w:t>1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Falta de energia</w:t>
      </w:r>
    </w:p>
    <w:p w14:paraId="05B99161" w14:textId="173D95EC" w:rsidR="6494579A" w:rsidRDefault="6494579A" w:rsidP="65F95810">
      <w:pPr>
        <w:rPr>
          <w:rFonts w:ascii="Arial" w:eastAsia="Arial" w:hAnsi="Arial" w:cs="Arial"/>
          <w:sz w:val="24"/>
          <w:szCs w:val="24"/>
        </w:rPr>
      </w:pPr>
      <w:r w:rsidRPr="65F95810">
        <w:rPr>
          <w:rFonts w:ascii="Arial" w:eastAsia="Arial" w:hAnsi="Arial" w:cs="Arial"/>
          <w:sz w:val="24"/>
          <w:szCs w:val="24"/>
        </w:rPr>
        <w:lastRenderedPageBreak/>
        <w:t>PLANO 01 – Aguardar 15 minutos</w:t>
      </w:r>
      <w:r w:rsidR="01726C40" w:rsidRPr="65F95810">
        <w:rPr>
          <w:rFonts w:ascii="Arial" w:eastAsia="Arial" w:hAnsi="Arial" w:cs="Arial"/>
          <w:sz w:val="24"/>
          <w:szCs w:val="24"/>
        </w:rPr>
        <w:t>, se a energia não voltar, os integrantes irão suas residências contin</w:t>
      </w:r>
      <w:r w:rsidR="60C4DED8" w:rsidRPr="65F95810">
        <w:rPr>
          <w:rFonts w:ascii="Arial" w:eastAsia="Arial" w:hAnsi="Arial" w:cs="Arial"/>
          <w:sz w:val="24"/>
          <w:szCs w:val="24"/>
        </w:rPr>
        <w:t>u</w:t>
      </w:r>
      <w:r w:rsidR="01726C40" w:rsidRPr="65F95810">
        <w:rPr>
          <w:rFonts w:ascii="Arial" w:eastAsia="Arial" w:hAnsi="Arial" w:cs="Arial"/>
          <w:sz w:val="24"/>
          <w:szCs w:val="24"/>
        </w:rPr>
        <w:t>ar desenvolvendo projeto.</w:t>
      </w:r>
    </w:p>
    <w:p w14:paraId="1A81F0B1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098B7DC1" w14:textId="6C97033F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6870DA2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Problema no Hardware</w:t>
      </w:r>
    </w:p>
    <w:p w14:paraId="2B0E67AE" w14:textId="250BEFE2" w:rsidR="00964D6D" w:rsidRPr="00EA5CAE" w:rsidRDefault="2D039C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44D9683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717AAFBA" w14:textId="26630B81" w:rsidR="00964D6D" w:rsidRPr="00EA5CAE" w:rsidRDefault="6C0CA598" w:rsidP="65F95810">
      <w:pPr>
        <w:pStyle w:val="PargrafodaLista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Reposição de peças que apresentarem defeitos</w:t>
      </w:r>
      <w:r w:rsidR="5E0EA93B" w:rsidRPr="65F95810">
        <w:rPr>
          <w:rFonts w:ascii="Arial" w:hAnsi="Arial" w:cs="Arial"/>
          <w:sz w:val="24"/>
          <w:szCs w:val="24"/>
        </w:rPr>
        <w:t>.</w:t>
      </w:r>
    </w:p>
    <w:p w14:paraId="2AAD2C80" w14:textId="28787397" w:rsidR="3093EF0C" w:rsidRDefault="3093EF0C" w:rsidP="65F95810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Compra de novas peças caso não haja possibilidade de </w:t>
      </w:r>
      <w:r w:rsidR="3118212E" w:rsidRPr="65F95810">
        <w:rPr>
          <w:rFonts w:ascii="Arial" w:hAnsi="Arial" w:cs="Arial"/>
          <w:sz w:val="24"/>
          <w:szCs w:val="24"/>
        </w:rPr>
        <w:t>reposição</w:t>
      </w:r>
      <w:r w:rsidRPr="65F95810">
        <w:rPr>
          <w:rFonts w:ascii="Arial" w:hAnsi="Arial" w:cs="Arial"/>
          <w:sz w:val="24"/>
          <w:szCs w:val="24"/>
        </w:rPr>
        <w:t>.</w:t>
      </w:r>
    </w:p>
    <w:p w14:paraId="40233D66" w14:textId="41F3C0AE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065B37B5" w14:textId="6AB44C81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RISCO </w:t>
      </w:r>
      <w:r w:rsidR="51367149" w:rsidRPr="65F95810">
        <w:rPr>
          <w:rFonts w:ascii="Arial" w:hAnsi="Arial" w:cs="Arial"/>
          <w:sz w:val="24"/>
          <w:szCs w:val="24"/>
        </w:rPr>
        <w:t>10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Falha no projetor</w:t>
      </w:r>
    </w:p>
    <w:p w14:paraId="49A8BE89" w14:textId="77777777" w:rsidR="00840D7F" w:rsidRDefault="5ADFD2DF" w:rsidP="65F95810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PLANO 10 </w:t>
      </w:r>
      <w:r w:rsidR="00956352">
        <w:rPr>
          <w:rFonts w:ascii="Arial" w:hAnsi="Arial" w:cs="Arial"/>
          <w:sz w:val="24"/>
          <w:szCs w:val="24"/>
        </w:rPr>
        <w:t>–</w:t>
      </w:r>
      <w:r w:rsidRPr="65F95810">
        <w:rPr>
          <w:rFonts w:ascii="Arial" w:hAnsi="Arial" w:cs="Arial"/>
          <w:sz w:val="24"/>
          <w:szCs w:val="24"/>
        </w:rPr>
        <w:t xml:space="preserve"> </w:t>
      </w:r>
      <w:r w:rsidR="00956352">
        <w:rPr>
          <w:rFonts w:ascii="Arial" w:hAnsi="Arial" w:cs="Arial"/>
          <w:sz w:val="24"/>
          <w:szCs w:val="24"/>
        </w:rPr>
        <w:t xml:space="preserve">Disponibilizar um </w:t>
      </w:r>
      <w:r w:rsidR="00B37F73">
        <w:rPr>
          <w:rFonts w:ascii="Arial" w:hAnsi="Arial" w:cs="Arial"/>
          <w:sz w:val="24"/>
          <w:szCs w:val="24"/>
        </w:rPr>
        <w:t>link para acesso ao Drive do Google com o arquivo iria ser apresentado através do projetor para que a bancada possa visualizar</w:t>
      </w:r>
      <w:r w:rsidR="00F34114">
        <w:rPr>
          <w:rFonts w:ascii="Arial" w:hAnsi="Arial" w:cs="Arial"/>
          <w:sz w:val="24"/>
          <w:szCs w:val="24"/>
        </w:rPr>
        <w:t xml:space="preserve"> as informações estarão no slide.</w:t>
      </w:r>
    </w:p>
    <w:p w14:paraId="28695D1C" w14:textId="7C93B58C" w:rsidR="0064000A" w:rsidRPr="00D450FD" w:rsidRDefault="0BC972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7A6BA281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Falta de internet</w:t>
      </w:r>
    </w:p>
    <w:p w14:paraId="609CFB39" w14:textId="77F6732F" w:rsidR="0064000A" w:rsidRDefault="0BC9729C" w:rsidP="65F95810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6A0595DF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0C61EB1E" w14:textId="0F8B8533" w:rsidR="0064000A" w:rsidRDefault="1396C26C" w:rsidP="65F95810">
      <w:pPr>
        <w:pStyle w:val="PargrafodaLista"/>
        <w:numPr>
          <w:ilvl w:val="0"/>
          <w:numId w:val="14"/>
        </w:numPr>
        <w:rPr>
          <w:rFonts w:ascii="Arial" w:eastAsiaTheme="majorEastAsia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Atualizar a documentação através dos dispositivos móveis.</w:t>
      </w:r>
    </w:p>
    <w:p w14:paraId="5A1D573B" w14:textId="192DA547" w:rsidR="0064000A" w:rsidRDefault="1396C26C" w:rsidP="65F95810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Reuniões sobre o desenvolvimento atual do projeto e ajustes no cronograma se necessário.</w:t>
      </w:r>
    </w:p>
    <w:p w14:paraId="746FDBF1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2C66D40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0DB443B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63B485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9E7A4C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17C3247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7C57991A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49E9416" w14:textId="77777777" w:rsidR="00D450FD" w:rsidRP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DC6973D" w14:textId="0EE1DF1C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17768A24" w14:textId="77777777" w:rsidR="00D450FD" w:rsidRDefault="00D450FD" w:rsidP="65F95810">
      <w:pPr>
        <w:rPr>
          <w:rFonts w:ascii="Arial" w:hAnsi="Arial" w:cs="Arial"/>
          <w:sz w:val="24"/>
          <w:szCs w:val="24"/>
        </w:rPr>
      </w:pPr>
    </w:p>
    <w:p w14:paraId="0463A942" w14:textId="0C68F7C3" w:rsidR="0064000A" w:rsidRDefault="00796134" w:rsidP="65F95810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3" w:name="_Toc1416005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3"/>
    </w:p>
    <w:p w14:paraId="79FE2A40" w14:textId="48187B01" w:rsidR="00F204A8" w:rsidRDefault="0479F94B" w:rsidP="00F204A8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4" w:name="_Toc14160053"/>
      <w:r w:rsidRPr="02639F92">
        <w:rPr>
          <w:rFonts w:ascii="Arial" w:hAnsi="Arial" w:cs="Arial"/>
          <w:color w:val="auto"/>
          <w:sz w:val="24"/>
          <w:szCs w:val="24"/>
        </w:rPr>
        <w:t>Primeiro Sprint</w:t>
      </w:r>
      <w:bookmarkEnd w:id="14"/>
    </w:p>
    <w:p w14:paraId="5270118F" w14:textId="77777777" w:rsidR="00765531" w:rsidRPr="00765531" w:rsidRDefault="00765531" w:rsidP="00765531"/>
    <w:p w14:paraId="34BEA400" w14:textId="686B1554" w:rsidR="00821BB5" w:rsidRDefault="00A9678C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sprint inicial nosso objetivo </w:t>
      </w:r>
      <w:r w:rsidR="00DF6F90">
        <w:rPr>
          <w:rFonts w:ascii="Arial" w:hAnsi="Arial" w:cs="Arial"/>
          <w:sz w:val="24"/>
          <w:szCs w:val="24"/>
        </w:rPr>
        <w:t xml:space="preserve">foi criar o design e definir como iriamos integrar nossa aplicação </w:t>
      </w:r>
      <w:r w:rsidR="004922E3">
        <w:rPr>
          <w:rFonts w:ascii="Arial" w:hAnsi="Arial" w:cs="Arial"/>
          <w:sz w:val="24"/>
          <w:szCs w:val="24"/>
        </w:rPr>
        <w:t xml:space="preserve">com o quadro de energia das residências </w:t>
      </w:r>
      <w:r w:rsidR="002976C1">
        <w:rPr>
          <w:rFonts w:ascii="Arial" w:hAnsi="Arial" w:cs="Arial"/>
          <w:sz w:val="24"/>
          <w:szCs w:val="24"/>
        </w:rPr>
        <w:t xml:space="preserve">para que assim tivéssemos a informação do quanto está sendo consumido de energia de tempo em tempo e </w:t>
      </w:r>
      <w:r w:rsidR="00AC46C9">
        <w:rPr>
          <w:rFonts w:ascii="Arial" w:hAnsi="Arial" w:cs="Arial"/>
          <w:sz w:val="24"/>
          <w:szCs w:val="24"/>
        </w:rPr>
        <w:t>assim</w:t>
      </w:r>
      <w:r w:rsidR="002976C1">
        <w:rPr>
          <w:rFonts w:ascii="Arial" w:hAnsi="Arial" w:cs="Arial"/>
          <w:sz w:val="24"/>
          <w:szCs w:val="24"/>
        </w:rPr>
        <w:t xml:space="preserve"> fazer </w:t>
      </w:r>
      <w:r w:rsidR="00DF1919">
        <w:rPr>
          <w:rFonts w:ascii="Arial" w:hAnsi="Arial" w:cs="Arial"/>
          <w:sz w:val="24"/>
          <w:szCs w:val="24"/>
        </w:rPr>
        <w:t>a projeção da conta de energia atual.</w:t>
      </w:r>
    </w:p>
    <w:p w14:paraId="5C661C0D" w14:textId="622A80EA" w:rsidR="00821BB5" w:rsidRDefault="001F3E2E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algumas pesquisas e conversa com alguns professores do Senai a melhor solução que achamos séria utilizando o Arduino</w:t>
      </w:r>
      <w:r w:rsidR="00735CCB">
        <w:rPr>
          <w:rFonts w:ascii="Arial" w:hAnsi="Arial" w:cs="Arial"/>
          <w:sz w:val="24"/>
          <w:szCs w:val="24"/>
        </w:rPr>
        <w:t xml:space="preserve">, porém íamos precisar adquirir um </w:t>
      </w:r>
      <w:r w:rsidR="00815EFC">
        <w:rPr>
          <w:rFonts w:ascii="Arial" w:hAnsi="Arial" w:cs="Arial"/>
          <w:sz w:val="24"/>
          <w:szCs w:val="24"/>
        </w:rPr>
        <w:t xml:space="preserve">sensor de corrente que aguentasse </w:t>
      </w:r>
      <w:r w:rsidR="00A52963">
        <w:rPr>
          <w:rFonts w:ascii="Arial" w:hAnsi="Arial" w:cs="Arial"/>
          <w:sz w:val="24"/>
          <w:szCs w:val="24"/>
        </w:rPr>
        <w:t>a tensão da energia que passa pelo quadro de energia.</w:t>
      </w:r>
      <w:r w:rsidR="00A52963">
        <w:rPr>
          <w:rFonts w:ascii="Arial" w:hAnsi="Arial" w:cs="Arial"/>
          <w:sz w:val="24"/>
          <w:szCs w:val="24"/>
        </w:rPr>
        <w:br/>
        <w:t xml:space="preserve">Enquanto aguardávamos </w:t>
      </w:r>
      <w:r w:rsidR="009F5B95">
        <w:rPr>
          <w:rFonts w:ascii="Arial" w:hAnsi="Arial" w:cs="Arial"/>
          <w:sz w:val="24"/>
          <w:szCs w:val="24"/>
        </w:rPr>
        <w:t>pela entrega da peça para iniciar a montagem do Arduino já foi planejado íamos começar a fazer o design das telas do sistema, assim como a criação de algumas telas dentro da própria IDE do Android Studio</w:t>
      </w:r>
      <w:r w:rsidR="00F70CB6">
        <w:rPr>
          <w:rFonts w:ascii="Arial" w:hAnsi="Arial" w:cs="Arial"/>
          <w:sz w:val="24"/>
          <w:szCs w:val="24"/>
        </w:rPr>
        <w:t xml:space="preserve">. </w:t>
      </w:r>
      <w:r w:rsidR="00F70CB6">
        <w:rPr>
          <w:rFonts w:ascii="Arial" w:hAnsi="Arial" w:cs="Arial"/>
          <w:sz w:val="24"/>
          <w:szCs w:val="24"/>
        </w:rPr>
        <w:br/>
        <w:t>Nessa etapa o grupo precisava também decidir como que iria funcionar a comuni</w:t>
      </w:r>
      <w:r w:rsidR="007B67A5">
        <w:rPr>
          <w:rFonts w:ascii="Arial" w:hAnsi="Arial" w:cs="Arial"/>
          <w:sz w:val="24"/>
          <w:szCs w:val="24"/>
        </w:rPr>
        <w:t xml:space="preserve">cação das informações que iriam sair do Arduino e parar na nossa aplicação. A primeira etapa foi criar o banco de dados </w:t>
      </w:r>
      <w:r w:rsidR="008E43FE">
        <w:rPr>
          <w:rFonts w:ascii="Arial" w:hAnsi="Arial" w:cs="Arial"/>
          <w:sz w:val="24"/>
          <w:szCs w:val="24"/>
        </w:rPr>
        <w:t xml:space="preserve">com as tabelas necessárias para que nosso usuário final pudesse realizar um cadastro com seus dados, </w:t>
      </w:r>
      <w:r w:rsidR="0093758E">
        <w:rPr>
          <w:rFonts w:ascii="Arial" w:hAnsi="Arial" w:cs="Arial"/>
          <w:sz w:val="24"/>
          <w:szCs w:val="24"/>
        </w:rPr>
        <w:t xml:space="preserve">as informações da sua residência e como iriamos salvar as medições </w:t>
      </w:r>
      <w:r w:rsidR="003427CC">
        <w:rPr>
          <w:rFonts w:ascii="Arial" w:hAnsi="Arial" w:cs="Arial"/>
          <w:sz w:val="24"/>
          <w:szCs w:val="24"/>
        </w:rPr>
        <w:t>de cada mês</w:t>
      </w:r>
      <w:r w:rsidR="00C739F0">
        <w:rPr>
          <w:rFonts w:ascii="Arial" w:hAnsi="Arial" w:cs="Arial"/>
          <w:sz w:val="24"/>
          <w:szCs w:val="24"/>
        </w:rPr>
        <w:t>.</w:t>
      </w:r>
    </w:p>
    <w:p w14:paraId="0DBF6688" w14:textId="1D77D54B" w:rsidR="00C739F0" w:rsidRDefault="00C739F0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etapa do banco pronta o próximo passo era como iriamos mostrar as informações do consumo</w:t>
      </w:r>
      <w:r w:rsidR="005846E9">
        <w:rPr>
          <w:rFonts w:ascii="Arial" w:hAnsi="Arial" w:cs="Arial"/>
          <w:sz w:val="24"/>
          <w:szCs w:val="24"/>
        </w:rPr>
        <w:t xml:space="preserve"> para o usuário. Estudando os componentes disponíveis </w:t>
      </w:r>
      <w:r w:rsidR="00EE518B">
        <w:rPr>
          <w:rFonts w:ascii="Arial" w:hAnsi="Arial" w:cs="Arial"/>
          <w:sz w:val="24"/>
          <w:szCs w:val="24"/>
        </w:rPr>
        <w:t xml:space="preserve">na IDE, Android Studio, a que iria atender </w:t>
      </w:r>
      <w:r w:rsidR="004959E9">
        <w:rPr>
          <w:rFonts w:ascii="Arial" w:hAnsi="Arial" w:cs="Arial"/>
          <w:sz w:val="24"/>
          <w:szCs w:val="24"/>
        </w:rPr>
        <w:t xml:space="preserve">melhor o que tínhamos em mente era a </w:t>
      </w:r>
      <w:proofErr w:type="spellStart"/>
      <w:r w:rsidR="004959E9">
        <w:rPr>
          <w:rFonts w:ascii="Arial" w:hAnsi="Arial" w:cs="Arial"/>
          <w:sz w:val="24"/>
          <w:szCs w:val="24"/>
        </w:rPr>
        <w:t>ProgressBar</w:t>
      </w:r>
      <w:proofErr w:type="spellEnd"/>
      <w:r w:rsidR="004959E9">
        <w:rPr>
          <w:rFonts w:ascii="Arial" w:hAnsi="Arial" w:cs="Arial"/>
          <w:sz w:val="24"/>
          <w:szCs w:val="24"/>
        </w:rPr>
        <w:t xml:space="preserve">, dessa forma poderíamos passar cliente como estava o progresso </w:t>
      </w:r>
      <w:r w:rsidR="00162256">
        <w:rPr>
          <w:rFonts w:ascii="Arial" w:hAnsi="Arial" w:cs="Arial"/>
          <w:sz w:val="24"/>
          <w:szCs w:val="24"/>
        </w:rPr>
        <w:t>com o passar dos dias da sua conta. Por se tratar de</w:t>
      </w:r>
      <w:r w:rsidR="00BB1847">
        <w:rPr>
          <w:rFonts w:ascii="Arial" w:hAnsi="Arial" w:cs="Arial"/>
          <w:sz w:val="24"/>
          <w:szCs w:val="24"/>
        </w:rPr>
        <w:t xml:space="preserve"> componente novo para </w:t>
      </w:r>
      <w:r w:rsidR="00D450FD">
        <w:rPr>
          <w:rFonts w:ascii="Arial" w:hAnsi="Arial" w:cs="Arial"/>
          <w:sz w:val="24"/>
          <w:szCs w:val="24"/>
        </w:rPr>
        <w:t>todos os integrantes</w:t>
      </w:r>
      <w:r w:rsidR="00BB1847">
        <w:rPr>
          <w:rFonts w:ascii="Arial" w:hAnsi="Arial" w:cs="Arial"/>
          <w:sz w:val="24"/>
          <w:szCs w:val="24"/>
        </w:rPr>
        <w:t xml:space="preserve"> foi separado um tempo durante a sprint para estudar seu</w:t>
      </w:r>
      <w:r w:rsidR="0074709E">
        <w:rPr>
          <w:rFonts w:ascii="Arial" w:hAnsi="Arial" w:cs="Arial"/>
          <w:sz w:val="24"/>
          <w:szCs w:val="24"/>
        </w:rPr>
        <w:t>s</w:t>
      </w:r>
      <w:r w:rsidR="00BB1847">
        <w:rPr>
          <w:rFonts w:ascii="Arial" w:hAnsi="Arial" w:cs="Arial"/>
          <w:sz w:val="24"/>
          <w:szCs w:val="24"/>
        </w:rPr>
        <w:t xml:space="preserve"> comportamentos, m</w:t>
      </w:r>
      <w:r w:rsidR="00FC5750">
        <w:rPr>
          <w:rFonts w:ascii="Arial" w:hAnsi="Arial" w:cs="Arial"/>
          <w:sz w:val="24"/>
          <w:szCs w:val="24"/>
        </w:rPr>
        <w:t xml:space="preserve">étodos para entrada e saída de valores. Foram realizados alguns testes com variáveis com valores já definidos para quando a informação do banco </w:t>
      </w:r>
      <w:r w:rsidR="00D450FD">
        <w:rPr>
          <w:rFonts w:ascii="Arial" w:hAnsi="Arial" w:cs="Arial"/>
          <w:sz w:val="24"/>
          <w:szCs w:val="24"/>
        </w:rPr>
        <w:t>estivesse sendo gravada pelo Arduino iria bastar somente fazer a troca da forma de entrada das informações.</w:t>
      </w:r>
    </w:p>
    <w:p w14:paraId="171ABD44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7763CE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4160054"/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  <w:bookmarkEnd w:id="15"/>
    </w:p>
    <w:p w14:paraId="331AB666" w14:textId="61E486D1" w:rsidR="00765531" w:rsidRDefault="36DACA7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</w:t>
      </w:r>
      <w:r w:rsidR="7BBF815F" w:rsidRPr="65F95810">
        <w:rPr>
          <w:rFonts w:ascii="Arial" w:hAnsi="Arial" w:cs="Arial"/>
          <w:sz w:val="24"/>
          <w:szCs w:val="24"/>
        </w:rPr>
        <w:t>l.</w:t>
      </w:r>
    </w:p>
    <w:p w14:paraId="2EF3F0A0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6" w:name="_Toc14160055"/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  <w:bookmarkEnd w:id="16"/>
    </w:p>
    <w:p w14:paraId="447C9AD8" w14:textId="3B078C5B" w:rsidR="00765531" w:rsidRDefault="3D68C9E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 xml:space="preserve">RF01 – </w:t>
      </w:r>
      <w:r w:rsidR="00BC7166" w:rsidRPr="65F95810">
        <w:rPr>
          <w:rFonts w:ascii="Arial" w:hAnsi="Arial" w:cs="Arial"/>
          <w:sz w:val="24"/>
          <w:szCs w:val="24"/>
        </w:rPr>
        <w:t xml:space="preserve">Sistema deverá ser </w:t>
      </w:r>
      <w:r w:rsidR="00BC7166">
        <w:rPr>
          <w:rFonts w:ascii="Arial" w:hAnsi="Arial" w:cs="Arial"/>
          <w:sz w:val="24"/>
          <w:szCs w:val="24"/>
        </w:rPr>
        <w:t>i</w:t>
      </w:r>
      <w:r w:rsidR="00BC7166"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10970100" w14:textId="77777777" w:rsidR="00B33AF6" w:rsidRDefault="00B33AF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7" w:name="_Toc14160056"/>
      <w:r w:rsidRPr="06F43F50">
        <w:rPr>
          <w:rFonts w:ascii="Arial" w:hAnsi="Arial" w:cs="Arial"/>
          <w:color w:val="auto"/>
          <w:sz w:val="24"/>
          <w:szCs w:val="24"/>
        </w:rPr>
        <w:t>Burn Down Chart</w:t>
      </w:r>
      <w:bookmarkEnd w:id="17"/>
    </w:p>
    <w:p w14:paraId="7A623A8F" w14:textId="4A197E23" w:rsidR="65F95810" w:rsidRDefault="002F658A" w:rsidP="65F95810">
      <w:r>
        <w:rPr>
          <w:noProof/>
        </w:rPr>
        <w:drawing>
          <wp:inline distT="0" distB="0" distL="0" distR="0" wp14:anchorId="4F08EA64" wp14:editId="6C740EB1">
            <wp:extent cx="5579745" cy="4179570"/>
            <wp:effectExtent l="0" t="0" r="1905" b="0"/>
            <wp:docPr id="62103232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2324" name="Imagem 1" descr="Gráfico, Gráfico de linh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745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8" w:name="_Toc14160057"/>
      <w:r w:rsidRPr="6F262808">
        <w:rPr>
          <w:rFonts w:ascii="Arial" w:hAnsi="Arial" w:cs="Arial"/>
          <w:color w:val="auto"/>
          <w:sz w:val="24"/>
          <w:szCs w:val="24"/>
        </w:rPr>
        <w:t>Diagramas</w:t>
      </w:r>
      <w:bookmarkEnd w:id="18"/>
    </w:p>
    <w:p w14:paraId="44F428F3" w14:textId="5118AF3D" w:rsidR="00765531" w:rsidRPr="00765531" w:rsidRDefault="7EBE548E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F262808">
        <w:rPr>
          <w:rFonts w:ascii="Arial" w:hAnsi="Arial" w:cs="Arial"/>
          <w:sz w:val="24"/>
          <w:szCs w:val="24"/>
        </w:rPr>
        <w:t>Não foi criado nenhum diagrama durante essa sprint.</w:t>
      </w:r>
    </w:p>
    <w:p w14:paraId="424EDA13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9" w:name="_Toc14160058"/>
      <w:r w:rsidRPr="18C21F98">
        <w:rPr>
          <w:rFonts w:ascii="Arial" w:hAnsi="Arial" w:cs="Arial"/>
          <w:color w:val="auto"/>
          <w:sz w:val="24"/>
          <w:szCs w:val="24"/>
        </w:rPr>
        <w:t>Plano de testes</w:t>
      </w:r>
      <w:bookmarkEnd w:id="19"/>
    </w:p>
    <w:p w14:paraId="4BC905A5" w14:textId="68E907C7" w:rsidR="6B93B822" w:rsidRDefault="6B93B822" w:rsidP="18C21F98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24AC79A7" w14:textId="457E706B" w:rsidR="00F47BB4" w:rsidRDefault="00F47BB4" w:rsidP="00F47BB4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4160059"/>
      <w:r w:rsidRPr="18C21F98">
        <w:rPr>
          <w:rFonts w:ascii="Arial" w:hAnsi="Arial" w:cs="Arial"/>
          <w:color w:val="auto"/>
          <w:sz w:val="24"/>
          <w:szCs w:val="24"/>
        </w:rPr>
        <w:t>Resultados</w:t>
      </w:r>
      <w:bookmarkEnd w:id="20"/>
    </w:p>
    <w:p w14:paraId="2FC5C962" w14:textId="77777777" w:rsidR="00A70999" w:rsidRDefault="7AFA21EB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A70999" w:rsidSect="001C3063">
          <w:headerReference w:type="even" r:id="rId13"/>
          <w:headerReference w:type="default" r:id="rId14"/>
          <w:footerReference w:type="even" r:id="rId15"/>
          <w:footerReference w:type="default" r:id="rId16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63EF8125" w14:textId="37739B67" w:rsidR="00A70999" w:rsidRPr="00CC1E08" w:rsidRDefault="00A70999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B0D83D" w14:textId="77777777" w:rsidR="00B33AF6" w:rsidRDefault="00764D4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1" w:name="_Toc14160060"/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</w:t>
      </w:r>
      <w:r w:rsidR="00B33AF6" w:rsidRPr="6F262808">
        <w:rPr>
          <w:rFonts w:ascii="Arial" w:hAnsi="Arial" w:cs="Arial"/>
          <w:color w:val="auto"/>
          <w:sz w:val="24"/>
          <w:szCs w:val="24"/>
        </w:rPr>
        <w:t>Retrospectiva</w:t>
      </w:r>
      <w:bookmarkEnd w:id="21"/>
    </w:p>
    <w:p w14:paraId="36EFF407" w14:textId="1FB45429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t>1ª Semana</w:t>
      </w:r>
    </w:p>
    <w:p w14:paraId="2CE883DB" w14:textId="4270F817" w:rsidR="65F95810" w:rsidRDefault="56889072" w:rsidP="6F262808">
      <w:pPr>
        <w:spacing w:line="360" w:lineRule="auto"/>
        <w:jc w:val="both"/>
        <w:rPr>
          <w:noProof/>
        </w:rPr>
      </w:pPr>
      <w:r w:rsidRPr="56889072">
        <w:rPr>
          <w:noProof/>
        </w:rPr>
        <w:t xml:space="preserve"> </w:t>
      </w:r>
      <w:r w:rsidR="00A70999">
        <w:rPr>
          <w:noProof/>
        </w:rPr>
        <w:drawing>
          <wp:inline distT="0" distB="0" distL="0" distR="0" wp14:anchorId="02EA6074" wp14:editId="18903D41">
            <wp:extent cx="8891905" cy="3137535"/>
            <wp:effectExtent l="0" t="0" r="4445" b="5715"/>
            <wp:docPr id="36427577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1AC" w14:textId="3FA758FF" w:rsid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20DFE5D" wp14:editId="74D445BD">
            <wp:extent cx="8891905" cy="4615180"/>
            <wp:effectExtent l="0" t="0" r="4445" b="0"/>
            <wp:docPr id="3632940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83E" w14:textId="6D2A76AE" w:rsidR="000B1623" w:rsidRP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5FC8799" wp14:editId="53EADE42">
            <wp:extent cx="8704580" cy="5760085"/>
            <wp:effectExtent l="0" t="0" r="1270" b="0"/>
            <wp:docPr id="2849996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99633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FF8F" w14:textId="13CD4554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5DC64A91" w14:textId="09741F4F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E1DCFC" wp14:editId="456F254E">
            <wp:extent cx="8891905" cy="3137535"/>
            <wp:effectExtent l="0" t="0" r="4445" b="5715"/>
            <wp:docPr id="792163449" name="Imagem 79216344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4CF" w14:textId="34A1DA6C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45372D" wp14:editId="6833F175">
            <wp:extent cx="8891905" cy="4615180"/>
            <wp:effectExtent l="0" t="0" r="4445" b="0"/>
            <wp:docPr id="834560729" name="Imagem 8345607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517B" w14:textId="00C2A199" w:rsidR="56889072" w:rsidRDefault="00A70999" w:rsidP="568890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4A252" wp14:editId="2DD3FDC8">
            <wp:extent cx="8321675" cy="5760085"/>
            <wp:effectExtent l="0" t="0" r="3175" b="0"/>
            <wp:docPr id="9194651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5107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9A1" w14:textId="032ECC71" w:rsidR="65F95810" w:rsidRPr="00187D5D" w:rsidRDefault="56889072" w:rsidP="5688907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69B73141" w14:textId="61870A0B" w:rsidR="000B1623" w:rsidRDefault="00187D5D" w:rsidP="56889072">
      <w:pPr>
        <w:spacing w:line="360" w:lineRule="auto"/>
        <w:jc w:val="both"/>
      </w:pPr>
      <w:r>
        <w:rPr>
          <w:noProof/>
        </w:rPr>
        <w:drawing>
          <wp:inline distT="0" distB="0" distL="0" distR="0" wp14:anchorId="1499298E" wp14:editId="4AD39393">
            <wp:extent cx="8891905" cy="4014470"/>
            <wp:effectExtent l="0" t="0" r="4445" b="5080"/>
            <wp:docPr id="6619835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3521" name="Imagem 1" descr="Interface gráfica do usuário, Aplicativo, Word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BEF3" w14:textId="387770D8" w:rsidR="00187D5D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930E7C8" wp14:editId="31474D76">
            <wp:extent cx="8891905" cy="4747260"/>
            <wp:effectExtent l="0" t="0" r="4445" b="0"/>
            <wp:docPr id="1471617348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7348" name="Imagem 1" descr="Interface gráfica do usuário, Aplicativo, Teams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58C" w14:textId="1B6B6910" w:rsidR="56889072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D68839D" wp14:editId="4D8DD7E1">
            <wp:extent cx="7326630" cy="5760085"/>
            <wp:effectExtent l="0" t="0" r="7620" b="0"/>
            <wp:docPr id="925431508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1508" name="Imagem 1" descr="Interface gráfica do usuári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2663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C9A" w14:textId="77777777" w:rsidR="00187D5D" w:rsidRDefault="56889072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889072">
        <w:rPr>
          <w:rFonts w:ascii="Arial" w:hAnsi="Arial" w:cs="Arial"/>
          <w:sz w:val="24"/>
          <w:szCs w:val="24"/>
        </w:rPr>
        <w:lastRenderedPageBreak/>
        <w:t>4ª Semana</w:t>
      </w:r>
    </w:p>
    <w:p w14:paraId="73F2DEEE" w14:textId="77777777" w:rsidR="00187D5D" w:rsidRDefault="00187D5D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745BA" w14:textId="77777777" w:rsidR="00187D5D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433FF6" wp14:editId="62207D0E">
            <wp:extent cx="8891905" cy="3982085"/>
            <wp:effectExtent l="0" t="0" r="4445" b="0"/>
            <wp:docPr id="7438190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9020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FF8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56E9F9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209AE" wp14:editId="084324F2">
            <wp:extent cx="8891905" cy="4721860"/>
            <wp:effectExtent l="0" t="0" r="4445" b="2540"/>
            <wp:docPr id="16826554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55417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723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CB7916" w14:textId="034C7C07" w:rsidR="002F658A" w:rsidRPr="00A70999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2F658A" w:rsidRPr="00A70999" w:rsidSect="00A70999">
          <w:pgSz w:w="16838" w:h="11906" w:orient="landscape" w:code="9"/>
          <w:pgMar w:top="1701" w:right="1701" w:bottom="1134" w:left="1134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83ECD25" wp14:editId="0C50CB8E">
            <wp:extent cx="7233285" cy="5760085"/>
            <wp:effectExtent l="0" t="0" r="5715" b="0"/>
            <wp:docPr id="139990697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06976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87A" w14:textId="77777777" w:rsidR="001662C8" w:rsidRDefault="001662C8" w:rsidP="001662C8">
      <w:pPr>
        <w:rPr>
          <w:rFonts w:ascii="Arial" w:hAnsi="Arial" w:cs="Arial"/>
          <w:b/>
          <w:bCs/>
          <w:sz w:val="24"/>
          <w:szCs w:val="24"/>
        </w:rPr>
      </w:pPr>
    </w:p>
    <w:p w14:paraId="58EDA593" w14:textId="07D6B446" w:rsidR="00C8501D" w:rsidRDefault="00D450FD" w:rsidP="001662C8">
      <w:pPr>
        <w:rPr>
          <w:rFonts w:ascii="Arial" w:hAnsi="Arial" w:cs="Arial"/>
          <w:sz w:val="24"/>
          <w:szCs w:val="24"/>
        </w:rPr>
      </w:pPr>
      <w:r w:rsidRPr="001662C8">
        <w:rPr>
          <w:rFonts w:ascii="Arial" w:hAnsi="Arial" w:cs="Arial"/>
          <w:b/>
          <w:bCs/>
          <w:sz w:val="24"/>
          <w:szCs w:val="24"/>
        </w:rPr>
        <w:t>Retrospectiva</w:t>
      </w:r>
      <w:r w:rsidR="052F0716" w:rsidRPr="001662C8">
        <w:rPr>
          <w:rFonts w:ascii="Arial" w:hAnsi="Arial" w:cs="Arial"/>
          <w:sz w:val="24"/>
          <w:szCs w:val="24"/>
        </w:rPr>
        <w:t>:</w:t>
      </w:r>
      <w:r w:rsidR="052F0716" w:rsidRPr="5FB6B1AC">
        <w:rPr>
          <w:rFonts w:ascii="Arial" w:hAnsi="Arial" w:cs="Arial"/>
          <w:sz w:val="24"/>
          <w:szCs w:val="24"/>
        </w:rPr>
        <w:t xml:space="preserve"> </w:t>
      </w:r>
      <w:r w:rsidR="00600516" w:rsidRPr="00600516">
        <w:rPr>
          <w:rFonts w:ascii="Arial" w:hAnsi="Arial" w:cs="Arial"/>
          <w:sz w:val="24"/>
          <w:szCs w:val="24"/>
        </w:rPr>
        <w:t xml:space="preserve">Ao analisarmos nosso progresso durante a primeira Sprint, é importante ressaltar que obtivemos excelentes resultados com relação aos protótipos desenvolvidos no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>. No entanto, precisamos acrescentar que foi necessário criar novas telas para concluir a parte de identidade do nosso aplicativo, o que resultou em mais horas gastas do que o previsto. Identificamos que houve uma falta de análise de requisitos e reuniões diárias, e para a próxima Sprint, planejamos realizar mais reuniões para concluir a análise de requisitos o mais rápido possível. Como já finalizamos a identidade da marca, esperamos terminar os protótipos da próxima Sprint com mais agilidade.</w:t>
      </w:r>
      <w:r w:rsidR="6F262808" w:rsidRPr="001662C8">
        <w:rPr>
          <w:rFonts w:ascii="Arial" w:hAnsi="Arial" w:cs="Arial"/>
          <w:sz w:val="24"/>
          <w:szCs w:val="24"/>
        </w:rPr>
        <w:br/>
      </w:r>
      <w:r w:rsidR="00600516" w:rsidRPr="00600516">
        <w:rPr>
          <w:rFonts w:ascii="Arial" w:hAnsi="Arial" w:cs="Arial"/>
          <w:sz w:val="24"/>
          <w:szCs w:val="24"/>
        </w:rPr>
        <w:t xml:space="preserve">Ao avaliarmos nosso progresso na implementação do protótipo, identificamos algumas dificuldades devido à nossa falta de experiência com o GitHub, o que resultou em atrasos na conclusão das tarefas. Além disso, como dependíamos do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 xml:space="preserve"> para o desenvolvimento das telas, não conseguimos priorizar as telas mais importantes, mas conseguimos adiantar nossos objetivos para a próxima Sprint. No entanto, foi possível aproveitarmos os benefícios do GitHub, como o compartilhamento de códigos e a organização </w:t>
      </w:r>
      <w:r w:rsidR="00600516">
        <w:rPr>
          <w:rFonts w:ascii="Arial" w:hAnsi="Arial" w:cs="Arial"/>
          <w:sz w:val="24"/>
          <w:szCs w:val="24"/>
        </w:rPr>
        <w:t>para o</w:t>
      </w:r>
      <w:r w:rsidR="00600516" w:rsidRPr="00600516">
        <w:rPr>
          <w:rFonts w:ascii="Arial" w:hAnsi="Arial" w:cs="Arial"/>
          <w:sz w:val="24"/>
          <w:szCs w:val="24"/>
        </w:rPr>
        <w:t xml:space="preserve"> desenvolvimento, além de identificarmos as habilidades em nosso time que poderão ajudar na divisão de tarefas para a próxima Sprint.</w:t>
      </w:r>
    </w:p>
    <w:p w14:paraId="04B264C3" w14:textId="275DEA2E" w:rsidR="00600516" w:rsidRDefault="00600516" w:rsidP="001662C8">
      <w:pPr>
        <w:rPr>
          <w:rFonts w:ascii="Arial" w:hAnsi="Arial" w:cs="Arial"/>
          <w:sz w:val="24"/>
          <w:szCs w:val="24"/>
        </w:rPr>
      </w:pPr>
      <w:r w:rsidRPr="00600516">
        <w:rPr>
          <w:rFonts w:ascii="Arial" w:hAnsi="Arial" w:cs="Arial"/>
          <w:sz w:val="24"/>
          <w:szCs w:val="24"/>
        </w:rPr>
        <w:t>Inicialmente, imaginamos que o desenvolvimento da barra de progresso seria um desafio, porém, ao estudarmos e realizarmos parte da lógica, descobrimos que não seria necessário investir tantas horas na execução da tarefa.</w:t>
      </w:r>
    </w:p>
    <w:p w14:paraId="7CE4BEAE" w14:textId="73FCAE8C" w:rsidR="6F262808" w:rsidRDefault="56D2A6E6" w:rsidP="001662C8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O banco de dados foi elaborado em conjunto, discutindo as tabelas e relacionamentos a serem criados, e conseguimos concluí-lo com rapidez e eficiência.</w:t>
      </w:r>
      <w:r w:rsidR="00600516" w:rsidRPr="001662C8">
        <w:rPr>
          <w:rFonts w:ascii="Arial" w:hAnsi="Arial" w:cs="Arial"/>
          <w:sz w:val="24"/>
          <w:szCs w:val="24"/>
        </w:rPr>
        <w:br/>
      </w:r>
    </w:p>
    <w:p w14:paraId="395BE3B4" w14:textId="2F8F68EA" w:rsidR="56D2A6E6" w:rsidRDefault="56D2A6E6" w:rsidP="56D2A6E6">
      <w:pPr>
        <w:spacing w:line="360" w:lineRule="auto"/>
        <w:jc w:val="both"/>
      </w:pPr>
    </w:p>
    <w:p w14:paraId="53FF41CF" w14:textId="2805C083" w:rsidR="56D2A6E6" w:rsidRDefault="56D2A6E6" w:rsidP="56D2A6E6">
      <w:pPr>
        <w:spacing w:line="360" w:lineRule="auto"/>
        <w:jc w:val="both"/>
      </w:pPr>
    </w:p>
    <w:p w14:paraId="39AC2646" w14:textId="05B7B6FE" w:rsidR="56D2A6E6" w:rsidRDefault="56D2A6E6" w:rsidP="56D2A6E6">
      <w:pPr>
        <w:spacing w:line="360" w:lineRule="auto"/>
        <w:jc w:val="both"/>
      </w:pPr>
    </w:p>
    <w:p w14:paraId="2F2C735A" w14:textId="77777777" w:rsidR="001662C8" w:rsidRDefault="001662C8" w:rsidP="56D2A6E6">
      <w:pPr>
        <w:spacing w:line="360" w:lineRule="auto"/>
        <w:jc w:val="both"/>
      </w:pPr>
    </w:p>
    <w:p w14:paraId="018961DF" w14:textId="77777777" w:rsidR="001662C8" w:rsidRDefault="001662C8" w:rsidP="56D2A6E6">
      <w:pPr>
        <w:spacing w:line="360" w:lineRule="auto"/>
        <w:jc w:val="both"/>
      </w:pPr>
    </w:p>
    <w:p w14:paraId="4020394C" w14:textId="77777777" w:rsidR="001662C8" w:rsidRDefault="001662C8" w:rsidP="56D2A6E6">
      <w:pPr>
        <w:spacing w:line="360" w:lineRule="auto"/>
        <w:jc w:val="both"/>
      </w:pPr>
    </w:p>
    <w:p w14:paraId="5455B601" w14:textId="77777777" w:rsidR="001662C8" w:rsidRDefault="001662C8" w:rsidP="56D2A6E6">
      <w:pPr>
        <w:spacing w:line="360" w:lineRule="auto"/>
        <w:jc w:val="both"/>
      </w:pPr>
    </w:p>
    <w:p w14:paraId="15C16E2A" w14:textId="7FF22392" w:rsidR="00FC2BAB" w:rsidRPr="00FC2BAB" w:rsidRDefault="70BFAFEB" w:rsidP="70BFAFEB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lastRenderedPageBreak/>
        <w:t>Segundo Sprint</w:t>
      </w:r>
    </w:p>
    <w:p w14:paraId="576F16A2" w14:textId="043E3501" w:rsidR="00FC2BAB" w:rsidRPr="00FC2BAB" w:rsidRDefault="00FC2BAB" w:rsidP="00FC2BAB">
      <w:pPr>
        <w:rPr>
          <w:rFonts w:ascii="Arial" w:hAnsi="Arial" w:cs="Arial"/>
          <w:sz w:val="24"/>
          <w:szCs w:val="24"/>
        </w:rPr>
      </w:pPr>
      <w:r w:rsidRPr="00FC2BAB">
        <w:rPr>
          <w:rFonts w:ascii="Arial" w:hAnsi="Arial" w:cs="Arial"/>
          <w:sz w:val="24"/>
          <w:szCs w:val="24"/>
        </w:rPr>
        <w:t>Com a conclusão da primeira sprint, os protótipos das telas já estavam prontos e sabíamos como aplicar nossas entradas na aplicação. O que faltava agora era colocar tudo em prática e começar a fazer a ponte entre todas essas partes.</w:t>
      </w:r>
    </w:p>
    <w:p w14:paraId="11B151BF" w14:textId="2DE25B5B" w:rsidR="00FC2BAB" w:rsidRPr="00FC2BAB" w:rsidRDefault="56D2A6E6" w:rsidP="00FC2BAB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 xml:space="preserve">Foi feita a divisão das tarefas por meio do </w:t>
      </w:r>
      <w:proofErr w:type="spellStart"/>
      <w:r w:rsidRPr="56D2A6E6">
        <w:rPr>
          <w:rFonts w:ascii="Arial" w:hAnsi="Arial" w:cs="Arial"/>
          <w:sz w:val="24"/>
          <w:szCs w:val="24"/>
        </w:rPr>
        <w:t>Kanban</w:t>
      </w:r>
      <w:proofErr w:type="spellEnd"/>
      <w:r w:rsidRPr="56D2A6E6">
        <w:rPr>
          <w:rFonts w:ascii="Arial" w:hAnsi="Arial" w:cs="Arial"/>
          <w:sz w:val="24"/>
          <w:szCs w:val="24"/>
        </w:rPr>
        <w:t xml:space="preserve">. Enquanto alguns membros da equipe seriam responsáveis por criar a parte gráfica da aplicação no Android Studio, já construindo todas as telas que seriam necessárias para a execução da aplicação e outra parte da equipe cuidaria do </w:t>
      </w:r>
      <w:proofErr w:type="spellStart"/>
      <w:r w:rsidRPr="56D2A6E6">
        <w:rPr>
          <w:rFonts w:ascii="Arial" w:hAnsi="Arial" w:cs="Arial"/>
          <w:sz w:val="24"/>
          <w:szCs w:val="24"/>
        </w:rPr>
        <w:t>backend</w:t>
      </w:r>
      <w:proofErr w:type="spellEnd"/>
      <w:r w:rsidRPr="56D2A6E6">
        <w:rPr>
          <w:rFonts w:ascii="Arial" w:hAnsi="Arial" w:cs="Arial"/>
          <w:sz w:val="24"/>
          <w:szCs w:val="24"/>
        </w:rPr>
        <w:t>, onde iria envolver a criação da API que permitiria a comunicação com o banco de dados e já a parte lógica que calcularia o valor da conta de energia através da entrada de dos no banco.</w:t>
      </w:r>
    </w:p>
    <w:p w14:paraId="651BF015" w14:textId="7975691B" w:rsidR="00FC2BAB" w:rsidRPr="00FC2BAB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Em paralelo, a parte do Arduino também seria concluída gradualmente durante a sprint, já que era uma tarefa que dependia do auxílio de alguns professores. Ao final da sprint, toda essa parte de entrada de dados e seu uso deveria estar concluída para que a comunicação com o aplicativo estivesse ocorrendo em tempo real.</w:t>
      </w:r>
    </w:p>
    <w:p w14:paraId="43604A9D" w14:textId="1B59A7AC" w:rsidR="00765531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Por fim, finalizaríamos essas tarefas e realizaríamos testes para detectar possíveis falhas que o aplicativo pudesse apresentar e corrigi-las.</w:t>
      </w:r>
    </w:p>
    <w:p w14:paraId="72A54DF5" w14:textId="77777777" w:rsidR="00765531" w:rsidRDefault="00765531" w:rsidP="56D2A6E6">
      <w:pPr>
        <w:rPr>
          <w:rFonts w:ascii="Arial" w:hAnsi="Arial" w:cs="Arial"/>
          <w:sz w:val="24"/>
          <w:szCs w:val="24"/>
        </w:rPr>
      </w:pPr>
    </w:p>
    <w:p w14:paraId="20FA3DA8" w14:textId="097B13A9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0E5D7A05" w14:textId="1714FDCF" w:rsidR="0076553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t xml:space="preserve"> </w:t>
      </w: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inicial.</w:t>
      </w:r>
    </w:p>
    <w:p w14:paraId="5AF13574" w14:textId="77777777" w:rsidR="00765531" w:rsidRPr="00BC5A71" w:rsidRDefault="0076553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7A6538" w14:textId="77777777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18ACCF0D" w14:textId="7B9F2A1D" w:rsidR="00BC5A7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apresentar gráfico d</w:t>
      </w:r>
      <w:r>
        <w:rPr>
          <w:rFonts w:ascii="Arial" w:hAnsi="Arial" w:cs="Arial"/>
          <w:sz w:val="24"/>
          <w:szCs w:val="24"/>
        </w:rPr>
        <w:t>o</w:t>
      </w:r>
      <w:r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503ECC7" w14:textId="1529C5D3" w:rsidR="00BC5A71" w:rsidRPr="00BC5A71" w:rsidRDefault="56D2A6E6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b/>
          <w:bCs/>
          <w:sz w:val="24"/>
          <w:szCs w:val="24"/>
        </w:rPr>
        <w:t xml:space="preserve">RF03 – </w:t>
      </w:r>
      <w:r w:rsidRPr="56D2A6E6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4B14FFF3" w14:textId="76C1EE0E" w:rsidR="56D2A6E6" w:rsidRDefault="56D2A6E6" w:rsidP="56D2A6E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82C364" w14:textId="77777777" w:rsidR="49D4D56F" w:rsidRDefault="311A2424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311A2424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710CA7AF" w14:textId="77777777" w:rsidR="00700780" w:rsidRDefault="00B42E42" w:rsidP="311A2424">
      <w:pPr>
        <w:sectPr w:rsidR="00700780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>
        <w:rPr>
          <w:noProof/>
        </w:rPr>
        <w:drawing>
          <wp:inline distT="0" distB="0" distL="0" distR="0" wp14:anchorId="2655B55E" wp14:editId="349C94E0">
            <wp:extent cx="5579745" cy="4058920"/>
            <wp:effectExtent l="0" t="0" r="1905" b="0"/>
            <wp:docPr id="9846389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89" name="Imagem 1" descr="Gráfico, Gráfico de linh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9373" w14:textId="77777777" w:rsidR="49D4D56F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lastRenderedPageBreak/>
        <w:t>Diagramas</w:t>
      </w:r>
    </w:p>
    <w:p w14:paraId="02121E43" w14:textId="77962173" w:rsidR="00700780" w:rsidRDefault="00CF3317" w:rsidP="21EA5E0D">
      <w:pPr>
        <w:jc w:val="center"/>
      </w:pPr>
      <w:r w:rsidRPr="00CF3317">
        <w:rPr>
          <w:noProof/>
        </w:rPr>
        <w:drawing>
          <wp:inline distT="0" distB="0" distL="0" distR="0" wp14:anchorId="558E20DA" wp14:editId="043B3C02">
            <wp:extent cx="13319760" cy="60585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E7A" w14:textId="0243E76E" w:rsidR="21EA5E0D" w:rsidRDefault="21EA5E0D" w:rsidP="21EA5E0D">
      <w:pPr>
        <w:jc w:val="center"/>
      </w:pPr>
      <w:r>
        <w:t>(Imagem – Diagrama de Classe)</w:t>
      </w:r>
    </w:p>
    <w:p w14:paraId="387BFE65" w14:textId="39BF2993" w:rsidR="70BFAFEB" w:rsidRDefault="00700780" w:rsidP="00086A8C">
      <w:pPr>
        <w:jc w:val="center"/>
      </w:pPr>
      <w:commentRangeStart w:id="22"/>
      <w:r>
        <w:rPr>
          <w:noProof/>
        </w:rPr>
        <w:lastRenderedPageBreak/>
        <w:drawing>
          <wp:inline distT="0" distB="0" distL="0" distR="0" wp14:anchorId="60133598" wp14:editId="5DDDA706">
            <wp:extent cx="12675786" cy="7113320"/>
            <wp:effectExtent l="0" t="0" r="0" b="0"/>
            <wp:docPr id="1" name="Imagem 1" descr="https://raw.githubusercontent.com/Igor12x/SmartEnergy/master/documentacao/diagrama_caso_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Igor12x/SmartEnergy/master/documentacao/diagrama_caso_uso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8565" cy="718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2"/>
      <w:r w:rsidR="004D6C5D">
        <w:rPr>
          <w:rStyle w:val="Refdecomentrio"/>
        </w:rPr>
        <w:commentReference w:id="22"/>
      </w:r>
    </w:p>
    <w:p w14:paraId="7A23C5C3" w14:textId="6C4694CF" w:rsidR="00700780" w:rsidRDefault="21EA5E0D" w:rsidP="00086A8C">
      <w:pPr>
        <w:spacing w:line="257" w:lineRule="auto"/>
        <w:jc w:val="center"/>
        <w:sectPr w:rsidR="00700780" w:rsidSect="00086A8C">
          <w:pgSz w:w="23811" w:h="16838" w:orient="landscape" w:code="8"/>
          <w:pgMar w:top="1701" w:right="1134" w:bottom="1134" w:left="1701" w:header="709" w:footer="709" w:gutter="284"/>
          <w:cols w:space="708"/>
          <w:docGrid w:linePitch="360"/>
        </w:sectPr>
      </w:pPr>
      <w:r>
        <w:t>(Imagem – Diagrama de Caso de Uso</w:t>
      </w:r>
      <w:r w:rsidR="00086A8C">
        <w:t>)</w:t>
      </w:r>
    </w:p>
    <w:p w14:paraId="70DE06CD" w14:textId="3B8F743B" w:rsidR="70BFAFEB" w:rsidRDefault="70BFAFEB" w:rsidP="70BFAFEB">
      <w:pPr>
        <w:spacing w:line="257" w:lineRule="auto"/>
        <w:rPr>
          <w:rFonts w:ascii="Calibri" w:eastAsia="Calibri" w:hAnsi="Calibri" w:cs="Calibri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:rsidRPr="00961123" w14:paraId="117C7301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76A570" w14:textId="3CA7095D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NARRATIVA DE CASO DE USO</w:t>
            </w:r>
          </w:p>
        </w:tc>
      </w:tr>
      <w:tr w:rsidR="70BFAFEB" w:rsidRPr="00961123" w14:paraId="47DA9E5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A6E0E" w14:textId="0DE92866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Sigla/Nome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CSU01 – Consultar consumo atual</w:t>
            </w:r>
          </w:p>
          <w:p w14:paraId="3E1235DE" w14:textId="3EDB2756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Objetivo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: Consultar o consumo que foi registrado até o momento da última leitura realizada </w:t>
            </w:r>
          </w:p>
          <w:p w14:paraId="2C82597C" w14:textId="11660711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Frequência estimada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: </w:t>
            </w:r>
            <w:r w:rsidR="00EA6B5F" w:rsidRPr="00961123">
              <w:rPr>
                <w:rFonts w:ascii="Arial" w:eastAsia="Calibri" w:hAnsi="Arial" w:cs="Arial"/>
                <w:sz w:val="24"/>
                <w:szCs w:val="24"/>
              </w:rPr>
              <w:t>Sempre que entrar no aplicativo</w:t>
            </w:r>
          </w:p>
          <w:p w14:paraId="5C991DFB" w14:textId="27169E7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Ator Principal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Usuário</w:t>
            </w:r>
          </w:p>
        </w:tc>
      </w:tr>
      <w:tr w:rsidR="70BFAFEB" w:rsidRPr="00961123" w14:paraId="5B2A811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0A5F6" w14:textId="35BE19B3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PRINCIPAL</w:t>
            </w:r>
          </w:p>
        </w:tc>
      </w:tr>
      <w:tr w:rsidR="70BFAFEB" w:rsidRPr="00961123" w14:paraId="3572565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65654E" w14:textId="494EC8D3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começa quando o usuário faz login no aplicativo.</w:t>
            </w:r>
          </w:p>
          <w:p w14:paraId="6D17C798" w14:textId="146E0AD8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exibe as informações de consumo quando o usuário cadastra uma residência.</w:t>
            </w:r>
          </w:p>
          <w:p w14:paraId="391375AE" w14:textId="71FF897E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exibirá informações de consumo após o medidor registrar o primeiro consumo.</w:t>
            </w:r>
          </w:p>
          <w:p w14:paraId="33B86C64" w14:textId="2006ECF3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poderá visualizar o total de consumo até a data atual.</w:t>
            </w:r>
          </w:p>
          <w:p w14:paraId="1BF7F15C" w14:textId="4A777D96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poderá visualizar o valor referente ao seu consumo atual.</w:t>
            </w:r>
          </w:p>
          <w:p w14:paraId="24612AFE" w14:textId="341CFC12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poderá visualizar a projeção do consumo mensal da conta.</w:t>
            </w:r>
          </w:p>
          <w:p w14:paraId="05869BCF" w14:textId="0BC04DA8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poderá visualizar a projeção do valor previsto mensal da conta.</w:t>
            </w:r>
          </w:p>
          <w:p w14:paraId="3CAEFAE2" w14:textId="00D41820" w:rsidR="70BFAFEB" w:rsidRPr="00961123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poderá visualizar uma barra de progresso que mostrará o quão próximo o valor atual está da projeção.</w:t>
            </w:r>
          </w:p>
        </w:tc>
      </w:tr>
      <w:tr w:rsidR="70BFAFEB" w:rsidRPr="00961123" w14:paraId="265A3090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BB9AFA" w14:textId="16AA3FD5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70BFAFEB" w:rsidRPr="00961123" w14:paraId="2237E96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762184" w14:textId="5C2101A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</w:p>
        </w:tc>
      </w:tr>
      <w:tr w:rsidR="70BFAFEB" w:rsidRPr="00961123" w14:paraId="1DE0433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8A0B99" w14:textId="32425766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CENÁRIOS DE EXCEÇÃO</w:t>
            </w:r>
          </w:p>
        </w:tc>
      </w:tr>
      <w:tr w:rsidR="70BFAFEB" w:rsidRPr="00961123" w14:paraId="03144C7A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738ECC" w14:textId="2280CF41" w:rsidR="70BFAFEB" w:rsidRPr="00961123" w:rsidRDefault="70BFAFEB" w:rsidP="70BFAFEB">
            <w:pPr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3.1 O Arduino não está gravando o consumo no banco de dados.</w:t>
            </w:r>
          </w:p>
          <w:p w14:paraId="21C5FDEC" w14:textId="1EB5938C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:rsidRPr="00961123" w14:paraId="57D9E49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D86E2A" w14:textId="23BBEF2F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PRÉ-CONDIÇÕES</w:t>
            </w:r>
          </w:p>
        </w:tc>
      </w:tr>
      <w:tr w:rsidR="70BFAFEB" w:rsidRPr="00961123" w14:paraId="7FFDC55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77979F" w14:textId="4B841F86" w:rsidR="70BFAFEB" w:rsidRPr="00961123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precisa estar logado no aplicativo</w:t>
            </w:r>
          </w:p>
          <w:p w14:paraId="07030084" w14:textId="365BF79D" w:rsidR="70BFAFEB" w:rsidRPr="00961123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deve cadastrar uma residência</w:t>
            </w:r>
          </w:p>
        </w:tc>
      </w:tr>
      <w:tr w:rsidR="70BFAFEB" w:rsidRPr="00961123" w14:paraId="1433FC7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69297" w14:textId="632F1F9B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PÓS-CONDIÇÕES</w:t>
            </w:r>
          </w:p>
        </w:tc>
      </w:tr>
      <w:tr w:rsidR="70BFAFEB" w:rsidRPr="00961123" w14:paraId="5521640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E08148" w14:textId="0683077B" w:rsidR="70BFAFEB" w:rsidRPr="00961123" w:rsidRDefault="70BFAFEB" w:rsidP="70BFAFEB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</w:tbl>
    <w:p w14:paraId="35139255" w14:textId="6AC7C966" w:rsidR="70BFAFEB" w:rsidRPr="00961123" w:rsidRDefault="70BFAFEB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0D86462B" w14:textId="733E99B0" w:rsidR="00086A8C" w:rsidRPr="00961123" w:rsidRDefault="00086A8C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439AEC60" w14:textId="296AE708" w:rsidR="00086A8C" w:rsidRPr="00961123" w:rsidRDefault="00086A8C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052DF4AD" w14:textId="77777777" w:rsidR="00086A8C" w:rsidRPr="00961123" w:rsidRDefault="00086A8C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:rsidRPr="00961123" w14:paraId="115F257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30286D" w14:textId="3CA7095D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NARRATIVA DE CASO DE USO</w:t>
            </w:r>
          </w:p>
        </w:tc>
      </w:tr>
      <w:tr w:rsidR="70BFAFEB" w:rsidRPr="00961123" w14:paraId="75954E12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57696" w14:textId="40BDFCC2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Sigla/Nome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CSU02 – Consultar limite consumo</w:t>
            </w:r>
          </w:p>
          <w:p w14:paraId="637BB93C" w14:textId="2EF4632C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Objetivo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Consultar o consumo atual e comparar o quão próximo ele está do limite estabelecido</w:t>
            </w:r>
          </w:p>
          <w:p w14:paraId="7B39454F" w14:textId="4417486F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Frequência estimada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: </w:t>
            </w:r>
            <w:r w:rsidR="00EA6B5F" w:rsidRPr="00961123">
              <w:rPr>
                <w:rFonts w:ascii="Arial" w:eastAsia="Calibri" w:hAnsi="Arial" w:cs="Arial"/>
                <w:sz w:val="24"/>
                <w:szCs w:val="24"/>
              </w:rPr>
              <w:t xml:space="preserve">Sempre que entrar </w:t>
            </w:r>
            <w:r w:rsidR="00773CF8" w:rsidRPr="00961123">
              <w:rPr>
                <w:rFonts w:ascii="Arial" w:eastAsia="Calibri" w:hAnsi="Arial" w:cs="Arial"/>
                <w:sz w:val="24"/>
                <w:szCs w:val="24"/>
              </w:rPr>
              <w:t xml:space="preserve">no </w:t>
            </w:r>
            <w:r w:rsidR="00EA6B5F" w:rsidRPr="00961123">
              <w:rPr>
                <w:rFonts w:ascii="Arial" w:eastAsia="Calibri" w:hAnsi="Arial" w:cs="Arial"/>
                <w:sz w:val="24"/>
                <w:szCs w:val="24"/>
              </w:rPr>
              <w:t>aplicativo</w:t>
            </w:r>
          </w:p>
          <w:p w14:paraId="5DD6A9BF" w14:textId="27169E7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Ator Principal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Usuário</w:t>
            </w:r>
          </w:p>
        </w:tc>
      </w:tr>
      <w:tr w:rsidR="70BFAFEB" w:rsidRPr="00961123" w14:paraId="5EEC89A5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E78724" w14:textId="35BE19B3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PRINCIPAL</w:t>
            </w:r>
          </w:p>
        </w:tc>
      </w:tr>
      <w:tr w:rsidR="70BFAFEB" w:rsidRPr="00961123" w14:paraId="0168D62F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416EC" w14:textId="6DF0D095" w:rsidR="70BFAFEB" w:rsidRPr="00961123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inicia quando o usuário realiza o login no aplicativo.</w:t>
            </w:r>
          </w:p>
          <w:p w14:paraId="7FBB75F2" w14:textId="204BCA98" w:rsidR="70BFAFEB" w:rsidRPr="00961123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exibe as informações de consumo quando o usuário cadastra uma residência.</w:t>
            </w:r>
          </w:p>
          <w:p w14:paraId="390565C8" w14:textId="3D7ED02C" w:rsidR="70BFAFEB" w:rsidRPr="00961123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exibirá o valor do limite definido pelo usuário.</w:t>
            </w:r>
          </w:p>
          <w:p w14:paraId="3D0A2AF8" w14:textId="043A0C9B" w:rsidR="70BFAFEB" w:rsidRPr="00961123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lastRenderedPageBreak/>
              <w:t>O aplicativo exibirá o valor atual da conta com base no consumo já registrado.</w:t>
            </w:r>
          </w:p>
          <w:p w14:paraId="2D2E8A87" w14:textId="5597447A" w:rsidR="70BFAFEB" w:rsidRPr="00961123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mostrará uma barra para acompanhar o quão próximo o valor atual está do limite.</w:t>
            </w:r>
          </w:p>
        </w:tc>
      </w:tr>
      <w:tr w:rsidR="70BFAFEB" w:rsidRPr="00961123" w14:paraId="5EE946C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3E787C" w14:textId="16AA3FD5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lastRenderedPageBreak/>
              <w:t>CENÁRIO ALTERNATIVO</w:t>
            </w:r>
          </w:p>
        </w:tc>
      </w:tr>
      <w:tr w:rsidR="70BFAFEB" w:rsidRPr="00961123" w14:paraId="54480A00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B572FF" w14:textId="5C2101A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</w:p>
        </w:tc>
      </w:tr>
      <w:tr w:rsidR="70BFAFEB" w:rsidRPr="00961123" w14:paraId="79BE241C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E889B6" w14:textId="32425766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CENÁRIOS DE EXCEÇÃO</w:t>
            </w:r>
          </w:p>
        </w:tc>
      </w:tr>
      <w:tr w:rsidR="70BFAFEB" w:rsidRPr="00961123" w14:paraId="4C9DEBB1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BF5109" w14:textId="71F77ADA" w:rsidR="70BFAFEB" w:rsidRPr="00961123" w:rsidRDefault="70BFAFEB" w:rsidP="70BFAFEB">
            <w:pPr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4.1 O Arduino não está realizando a gravação do consumo no banco.</w:t>
            </w:r>
          </w:p>
          <w:p w14:paraId="79CA00FF" w14:textId="600E47FA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:rsidRPr="00961123" w14:paraId="3085F32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C2CC25" w14:textId="23BBEF2F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PRÉ-CONDIÇÕES</w:t>
            </w:r>
          </w:p>
        </w:tc>
      </w:tr>
      <w:tr w:rsidR="70BFAFEB" w:rsidRPr="00961123" w14:paraId="09FF482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ED20E" w14:textId="67B6650E" w:rsidR="70BFAFEB" w:rsidRPr="00961123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precisa estar logado no aplicativo</w:t>
            </w:r>
          </w:p>
          <w:p w14:paraId="48B040D2" w14:textId="4842CFE3" w:rsidR="70BFAFEB" w:rsidRPr="00961123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deve cadastrar uma residência</w:t>
            </w:r>
          </w:p>
          <w:p w14:paraId="5157D5EF" w14:textId="24059733" w:rsidR="70BFAFEB" w:rsidRPr="00961123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precisa estabelecer um limite desejado</w:t>
            </w:r>
          </w:p>
        </w:tc>
      </w:tr>
      <w:tr w:rsidR="70BFAFEB" w:rsidRPr="00961123" w14:paraId="2D003394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4F9CC" w14:textId="632F1F9B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PÓS-CONDIÇÕES</w:t>
            </w:r>
          </w:p>
        </w:tc>
      </w:tr>
      <w:tr w:rsidR="70BFAFEB" w:rsidRPr="00961123" w14:paraId="05FB8297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672E9" w14:textId="0D387951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5BBBEBA" w14:textId="77777777" w:rsidR="00C8501D" w:rsidRPr="00961123" w:rsidRDefault="00C8501D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3EE38453" w14:textId="77777777" w:rsidR="00EA6B5F" w:rsidRPr="00961123" w:rsidRDefault="00EA6B5F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0AEFD832" w14:textId="77777777" w:rsidR="00EA6B5F" w:rsidRPr="00961123" w:rsidRDefault="00EA6B5F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00C8501D" w:rsidRPr="00961123" w14:paraId="413D9352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C71A03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NARRATIVA DE CASO DE USO</w:t>
            </w:r>
          </w:p>
        </w:tc>
      </w:tr>
      <w:tr w:rsidR="00C8501D" w:rsidRPr="00961123" w14:paraId="254ACD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498D66" w14:textId="77777777" w:rsidR="00C8501D" w:rsidRPr="00961123" w:rsidRDefault="00C8501D" w:rsidP="00CD49D6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Sigla/Nome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CSU03 – Consultar consumo dia de hoje</w:t>
            </w:r>
          </w:p>
          <w:p w14:paraId="0AC26F61" w14:textId="77777777" w:rsidR="00C8501D" w:rsidRPr="00961123" w:rsidRDefault="00C8501D" w:rsidP="00CD49D6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Objetivo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Consultar o consumo registrado somente do dia de hoje</w:t>
            </w:r>
          </w:p>
          <w:p w14:paraId="60379050" w14:textId="33FCACCB" w:rsidR="00C8501D" w:rsidRPr="00961123" w:rsidRDefault="00C8501D" w:rsidP="00CD49D6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Frequência estimada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: </w:t>
            </w:r>
            <w:r w:rsidR="00773CF8" w:rsidRPr="00961123">
              <w:rPr>
                <w:rFonts w:ascii="Arial" w:eastAsia="Calibri" w:hAnsi="Arial" w:cs="Arial"/>
                <w:sz w:val="24"/>
                <w:szCs w:val="24"/>
              </w:rPr>
              <w:t>Sempre que entrar aplicativo</w:t>
            </w:r>
          </w:p>
          <w:p w14:paraId="4EA8301E" w14:textId="77777777" w:rsidR="00C8501D" w:rsidRPr="00961123" w:rsidRDefault="00C8501D" w:rsidP="00CD49D6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Ator Principal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Usuário</w:t>
            </w:r>
          </w:p>
        </w:tc>
      </w:tr>
      <w:tr w:rsidR="00C8501D" w:rsidRPr="00961123" w14:paraId="37E9FF0E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183CC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PRINCIPAL</w:t>
            </w:r>
          </w:p>
        </w:tc>
      </w:tr>
      <w:tr w:rsidR="00C8501D" w:rsidRPr="00961123" w14:paraId="34C4BCE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A7CAD" w14:textId="77777777" w:rsidR="00C8501D" w:rsidRPr="00961123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começa quando o usuário faz login no aplicativo.</w:t>
            </w:r>
          </w:p>
          <w:p w14:paraId="0CBDC25B" w14:textId="77777777" w:rsidR="00C8501D" w:rsidRPr="00961123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exibe as informações de consumo quando o usuário cadastra uma residência.</w:t>
            </w:r>
          </w:p>
          <w:p w14:paraId="66D5D7CD" w14:textId="77777777" w:rsidR="00C8501D" w:rsidRPr="00961123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exibirá o total de consumo da residência do dia atual quando o usuário abrir o aplicativo.</w:t>
            </w:r>
          </w:p>
        </w:tc>
      </w:tr>
      <w:tr w:rsidR="00C8501D" w:rsidRPr="00961123" w14:paraId="701AB9F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8F8CD5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00C8501D" w:rsidRPr="00961123" w14:paraId="0B52D9B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5C486A" w14:textId="77777777" w:rsidR="00C8501D" w:rsidRPr="00961123" w:rsidRDefault="00C8501D" w:rsidP="00CD49D6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</w:p>
        </w:tc>
      </w:tr>
      <w:tr w:rsidR="00C8501D" w:rsidRPr="00961123" w14:paraId="5CD7CF47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76CE5F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CENÁRIOS DE EXCEÇÃO</w:t>
            </w:r>
          </w:p>
        </w:tc>
      </w:tr>
      <w:tr w:rsidR="00C8501D" w:rsidRPr="00961123" w14:paraId="5D8F9A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37BC8B" w14:textId="77777777" w:rsidR="00C8501D" w:rsidRPr="00961123" w:rsidRDefault="00C8501D" w:rsidP="00CD49D6">
            <w:pPr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3.1 O Arduino não está realizando a gravação do consumo no banco.</w:t>
            </w:r>
          </w:p>
          <w:p w14:paraId="1B4913F7" w14:textId="77777777" w:rsidR="00C8501D" w:rsidRPr="00961123" w:rsidRDefault="00C8501D" w:rsidP="00CD49D6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00C8501D" w:rsidRPr="00961123" w14:paraId="270274A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2E0F00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PRÉ-CONDIÇÕES</w:t>
            </w:r>
          </w:p>
        </w:tc>
      </w:tr>
      <w:tr w:rsidR="00C8501D" w:rsidRPr="00961123" w14:paraId="25C00F78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1011B" w14:textId="77777777" w:rsidR="00C8501D" w:rsidRPr="00961123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precisa estar logado no aplicativo</w:t>
            </w:r>
          </w:p>
          <w:p w14:paraId="6CD4409F" w14:textId="77777777" w:rsidR="00C8501D" w:rsidRPr="00961123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deve cadastrar uma residência</w:t>
            </w:r>
          </w:p>
        </w:tc>
      </w:tr>
      <w:tr w:rsidR="00C8501D" w:rsidRPr="00961123" w14:paraId="282CA33D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E443C" w14:textId="77777777" w:rsidR="00C8501D" w:rsidRPr="00961123" w:rsidRDefault="00C8501D" w:rsidP="00CD49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PÓS-CONDIÇÕES</w:t>
            </w:r>
          </w:p>
        </w:tc>
      </w:tr>
      <w:tr w:rsidR="00C8501D" w:rsidRPr="00961123" w14:paraId="5226D26A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7F3526" w14:textId="77777777" w:rsidR="00C8501D" w:rsidRPr="00961123" w:rsidRDefault="00C8501D" w:rsidP="00CD49D6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</w:tbl>
    <w:p w14:paraId="3ACBEBA5" w14:textId="77777777" w:rsidR="00C8501D" w:rsidRPr="00961123" w:rsidRDefault="00C8501D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31E0A93B" w14:textId="77777777" w:rsidR="00773CF8" w:rsidRPr="00961123" w:rsidRDefault="00773CF8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00773CF8" w:rsidRPr="00961123" w14:paraId="256DC288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250642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NARRATIVA DE CASO DE USO</w:t>
            </w:r>
          </w:p>
        </w:tc>
      </w:tr>
      <w:tr w:rsidR="00773CF8" w:rsidRPr="00961123" w14:paraId="1ECD93D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CA9DA" w14:textId="7B5397DF" w:rsidR="00773CF8" w:rsidRPr="00961123" w:rsidRDefault="00773CF8" w:rsidP="00700780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Sigla/Nome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CSU04 – Definir limite de consumo</w:t>
            </w:r>
          </w:p>
          <w:p w14:paraId="0C9D1738" w14:textId="029F2EBE" w:rsidR="00773CF8" w:rsidRPr="00961123" w:rsidRDefault="00773CF8" w:rsidP="00700780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lastRenderedPageBreak/>
              <w:t>Objetivo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Definir um limite de valor que gostaria de pagar ao mês</w:t>
            </w:r>
          </w:p>
          <w:p w14:paraId="01907F1D" w14:textId="3AB5FD45" w:rsidR="00773CF8" w:rsidRPr="00961123" w:rsidRDefault="00773CF8" w:rsidP="00700780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Frequência estimada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1 vês ao mês</w:t>
            </w:r>
          </w:p>
          <w:p w14:paraId="1F691EC1" w14:textId="77777777" w:rsidR="00773CF8" w:rsidRPr="00961123" w:rsidRDefault="00773CF8" w:rsidP="00700780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Ator Principal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Usuário</w:t>
            </w:r>
          </w:p>
        </w:tc>
      </w:tr>
      <w:tr w:rsidR="00773CF8" w:rsidRPr="00961123" w14:paraId="3977BECF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CF675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lastRenderedPageBreak/>
              <w:t>CENÁRIO PRINCIPAL</w:t>
            </w:r>
          </w:p>
        </w:tc>
      </w:tr>
      <w:tr w:rsidR="00773CF8" w:rsidRPr="00961123" w14:paraId="5FD7861B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DFD454" w14:textId="377756CB" w:rsidR="00773CF8" w:rsidRPr="00961123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começa quando o usuário clica em definir limite.</w:t>
            </w:r>
          </w:p>
          <w:p w14:paraId="42E17F25" w14:textId="32231839" w:rsidR="00773CF8" w:rsidRPr="00961123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exibirá uma janela em que será possível definir limite em reais.</w:t>
            </w:r>
          </w:p>
        </w:tc>
      </w:tr>
      <w:tr w:rsidR="00773CF8" w:rsidRPr="00961123" w14:paraId="4D69B693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0A794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00773CF8" w:rsidRPr="00961123" w14:paraId="43E723C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8E0F20" w14:textId="77777777" w:rsidR="00773CF8" w:rsidRPr="00961123" w:rsidRDefault="00773CF8" w:rsidP="00700780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</w:p>
        </w:tc>
      </w:tr>
      <w:tr w:rsidR="00773CF8" w:rsidRPr="00961123" w14:paraId="62ADD28A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546B87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CENÁRIOS DE EXCEÇÃO</w:t>
            </w:r>
          </w:p>
        </w:tc>
      </w:tr>
      <w:tr w:rsidR="00773CF8" w:rsidRPr="00961123" w14:paraId="133E8BF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AFB1A2" w14:textId="77777777" w:rsidR="00773CF8" w:rsidRPr="00961123" w:rsidRDefault="00773CF8" w:rsidP="00700780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  <w:tr w:rsidR="00773CF8" w:rsidRPr="00961123" w14:paraId="6CAED1F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2D053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PRÉ-CONDIÇÕES</w:t>
            </w:r>
          </w:p>
        </w:tc>
      </w:tr>
      <w:tr w:rsidR="00773CF8" w:rsidRPr="00961123" w14:paraId="4521F91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BA24C9" w14:textId="77777777" w:rsidR="00773CF8" w:rsidRPr="00961123" w:rsidRDefault="00773CF8" w:rsidP="00773CF8">
            <w:pPr>
              <w:pStyle w:val="PargrafodaLista"/>
              <w:numPr>
                <w:ilvl w:val="0"/>
                <w:numId w:val="40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deve estar logado no aplicativo</w:t>
            </w:r>
          </w:p>
        </w:tc>
      </w:tr>
      <w:tr w:rsidR="00773CF8" w:rsidRPr="00961123" w14:paraId="6C95DE7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D47BC" w14:textId="77777777" w:rsidR="00773CF8" w:rsidRPr="00961123" w:rsidRDefault="00773CF8" w:rsidP="0070078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PÓS-CONDIÇÕES</w:t>
            </w:r>
          </w:p>
        </w:tc>
      </w:tr>
      <w:tr w:rsidR="00773CF8" w:rsidRPr="00961123" w14:paraId="17EF38E5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84A65E" w14:textId="77777777" w:rsidR="00773CF8" w:rsidRPr="00961123" w:rsidRDefault="00773CF8" w:rsidP="00700780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</w:tbl>
    <w:p w14:paraId="34954781" w14:textId="77777777" w:rsidR="00773CF8" w:rsidRPr="00961123" w:rsidRDefault="00773CF8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311BE4CB" w14:textId="77777777" w:rsidR="00773CF8" w:rsidRPr="00961123" w:rsidRDefault="00773CF8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:rsidRPr="00961123" w14:paraId="260ADA8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11E65" w14:textId="3CA7095D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NARRATIVA DE CASO DE USO</w:t>
            </w:r>
          </w:p>
        </w:tc>
      </w:tr>
      <w:tr w:rsidR="70BFAFEB" w:rsidRPr="00961123" w14:paraId="3C35260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079BBF" w14:textId="43E84EF6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Sigla/Nome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CSU0</w:t>
            </w:r>
            <w:r w:rsidR="00EA6B5F" w:rsidRPr="00961123">
              <w:rPr>
                <w:rFonts w:ascii="Arial" w:eastAsia="Calibri" w:hAnsi="Arial" w:cs="Arial"/>
                <w:sz w:val="24"/>
                <w:szCs w:val="24"/>
              </w:rPr>
              <w:t>5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– Ler dicas de consumo</w:t>
            </w:r>
          </w:p>
          <w:p w14:paraId="3D280EE5" w14:textId="1E35043C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Objetivo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Ler artigos que ajudam o usuário a realizar consumo inteligente sua residência</w:t>
            </w:r>
          </w:p>
          <w:p w14:paraId="1D55D460" w14:textId="412C3EB3" w:rsidR="70BFAFEB" w:rsidRPr="00961123" w:rsidRDefault="70BFAFEB" w:rsidP="70BFAFEB">
            <w:pPr>
              <w:rPr>
                <w:rFonts w:ascii="Arial" w:eastAsia="Calibri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Frequência estimada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1 vez ao dia</w:t>
            </w:r>
          </w:p>
          <w:p w14:paraId="27768164" w14:textId="27169E7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Ator Principal</w:t>
            </w:r>
            <w:r w:rsidRPr="00961123">
              <w:rPr>
                <w:rFonts w:ascii="Arial" w:eastAsia="Calibri" w:hAnsi="Arial" w:cs="Arial"/>
                <w:sz w:val="24"/>
                <w:szCs w:val="24"/>
              </w:rPr>
              <w:t>: Usuário</w:t>
            </w:r>
          </w:p>
        </w:tc>
      </w:tr>
      <w:tr w:rsidR="70BFAFEB" w:rsidRPr="00961123" w14:paraId="18371D2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770282" w14:textId="35BE19B3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PRINCIPAL</w:t>
            </w:r>
          </w:p>
        </w:tc>
      </w:tr>
      <w:tr w:rsidR="70BFAFEB" w:rsidRPr="00961123" w14:paraId="160A7FC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C222C" w14:textId="23080D22" w:rsidR="70BFAFEB" w:rsidRPr="00961123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caso de uso começa quando o usuário faz login no aplicativo.</w:t>
            </w:r>
          </w:p>
          <w:p w14:paraId="1FFB7978" w14:textId="6EE40FF6" w:rsidR="70BFAFEB" w:rsidRPr="00961123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aplicativo exibirá artigos com dicas que podem ajudar a reduzir o consumo do usuário.</w:t>
            </w:r>
          </w:p>
        </w:tc>
      </w:tr>
      <w:tr w:rsidR="70BFAFEB" w:rsidRPr="00961123" w14:paraId="35330E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34846D" w14:textId="16AA3FD5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 ALTERNATIVO</w:t>
            </w:r>
          </w:p>
        </w:tc>
      </w:tr>
      <w:tr w:rsidR="70BFAFEB" w:rsidRPr="00961123" w14:paraId="503403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1E804" w14:textId="5C2101A7" w:rsidR="70BFAFEB" w:rsidRPr="00961123" w:rsidRDefault="70BFAFEB" w:rsidP="70BFAFEB">
            <w:p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</w:p>
        </w:tc>
      </w:tr>
      <w:tr w:rsidR="70BFAFEB" w:rsidRPr="00961123" w14:paraId="1FECE7E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5661EE" w14:textId="32425766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CENÁRIOS DE EXCEÇÃO</w:t>
            </w:r>
          </w:p>
        </w:tc>
      </w:tr>
      <w:tr w:rsidR="00773CF8" w:rsidRPr="00961123" w14:paraId="53AFA3D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05558B" w14:textId="77777777" w:rsidR="00773CF8" w:rsidRPr="00961123" w:rsidRDefault="00773CF8" w:rsidP="70BFAFEB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  <w:tr w:rsidR="70BFAFEB" w:rsidRPr="00961123" w14:paraId="4B33E69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27F231" w14:textId="23BBEF2F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PRÉ-CONDIÇÕES</w:t>
            </w:r>
          </w:p>
        </w:tc>
      </w:tr>
      <w:tr w:rsidR="70BFAFEB" w:rsidRPr="00961123" w14:paraId="1DF22E6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724796" w14:textId="02404BDE" w:rsidR="70BFAFEB" w:rsidRPr="00961123" w:rsidRDefault="70BFAFEB" w:rsidP="00773CF8">
            <w:pPr>
              <w:pStyle w:val="PargrafodaLista"/>
              <w:numPr>
                <w:ilvl w:val="0"/>
                <w:numId w:val="45"/>
              </w:numPr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hAnsi="Arial" w:cs="Arial"/>
                <w:sz w:val="24"/>
                <w:szCs w:val="24"/>
              </w:rPr>
              <w:t>O usuário deve estar logado no aplicativo</w:t>
            </w:r>
          </w:p>
        </w:tc>
      </w:tr>
      <w:tr w:rsidR="70BFAFEB" w:rsidRPr="00961123" w14:paraId="16314EC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596496" w14:textId="632F1F9B" w:rsidR="70BFAFEB" w:rsidRPr="00961123" w:rsidRDefault="70BFAFEB" w:rsidP="70BFAF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61123">
              <w:rPr>
                <w:rFonts w:ascii="Arial" w:eastAsia="Calibri" w:hAnsi="Arial" w:cs="Arial"/>
                <w:b/>
                <w:bCs/>
                <w:sz w:val="24"/>
                <w:szCs w:val="24"/>
              </w:rPr>
              <w:t>PÓS-CONDIÇÕES</w:t>
            </w:r>
          </w:p>
        </w:tc>
      </w:tr>
      <w:tr w:rsidR="70BFAFEB" w:rsidRPr="00961123" w14:paraId="4749B74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DEA1D7" w14:textId="0683077B" w:rsidR="70BFAFEB" w:rsidRPr="00961123" w:rsidRDefault="70BFAFEB" w:rsidP="70BFAFEB">
            <w:pPr>
              <w:jc w:val="center"/>
              <w:rPr>
                <w:rFonts w:ascii="Arial" w:eastAsia="Calibri" w:hAnsi="Arial" w:cs="Arial"/>
                <w:b/>
                <w:bCs/>
                <w:sz w:val="24"/>
                <w:szCs w:val="24"/>
              </w:rPr>
            </w:pPr>
          </w:p>
        </w:tc>
      </w:tr>
    </w:tbl>
    <w:p w14:paraId="76CC3FBB" w14:textId="48D9C877" w:rsidR="70BFAFEB" w:rsidRPr="00961123" w:rsidRDefault="70BFAFEB" w:rsidP="70BFAFEB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14:paraId="04E0FE12" w14:textId="1F323BA4" w:rsidR="49D4D56F" w:rsidRPr="00961123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00961123">
        <w:rPr>
          <w:rFonts w:ascii="Arial" w:hAnsi="Arial" w:cs="Arial"/>
          <w:color w:val="auto"/>
          <w:sz w:val="24"/>
          <w:szCs w:val="24"/>
        </w:rPr>
        <w:t>Plano de testes</w:t>
      </w:r>
    </w:p>
    <w:p w14:paraId="6526BCDF" w14:textId="4660FD49" w:rsidR="00CD49D6" w:rsidRPr="00961123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961123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36C078D" w14:textId="6DA2ABBD" w:rsidR="49D4D56F" w:rsidRPr="00961123" w:rsidRDefault="5031025C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00961123">
        <w:rPr>
          <w:rFonts w:ascii="Arial" w:hAnsi="Arial" w:cs="Arial"/>
          <w:color w:val="auto"/>
          <w:sz w:val="24"/>
          <w:szCs w:val="24"/>
        </w:rPr>
        <w:t>Resultados</w:t>
      </w:r>
    </w:p>
    <w:p w14:paraId="6A4A3645" w14:textId="4845E0AB" w:rsidR="00B95C14" w:rsidRPr="00961123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B95C14" w:rsidRPr="00961123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00961123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4669AF8" w14:textId="77777777" w:rsidR="00CD49D6" w:rsidRPr="00CD49D6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E54829E" w14:textId="70D027B6" w:rsidR="56D2A6E6" w:rsidRPr="00CD49D6" w:rsidRDefault="5031025C" w:rsidP="56D2A6E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5031025C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5031025C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5E0EFC77" w14:textId="113E2AB4" w:rsidR="00CD49D6" w:rsidRDefault="00942AED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>1ª Semana</w:t>
      </w:r>
    </w:p>
    <w:p w14:paraId="2B05AFAA" w14:textId="6C108B66" w:rsidR="00B95C14" w:rsidRDefault="00B95C14" w:rsidP="56D2A6E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1C0C290" wp14:editId="4A3E834A">
            <wp:extent cx="8891905" cy="2371725"/>
            <wp:effectExtent l="0" t="0" r="4445" b="9525"/>
            <wp:docPr id="7455218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21800" name="Imagem 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B814" w14:textId="77777777" w:rsidR="00B95C14" w:rsidRDefault="00B95C14" w:rsidP="56D2A6E6">
      <w:pPr>
        <w:rPr>
          <w:b/>
          <w:bCs/>
          <w:sz w:val="24"/>
        </w:rPr>
      </w:pPr>
    </w:p>
    <w:p w14:paraId="68CEE5BC" w14:textId="0D182343" w:rsidR="00B95C14" w:rsidRDefault="00B95C14" w:rsidP="56D2A6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0D7749" wp14:editId="6C0C34F4">
            <wp:extent cx="8891905" cy="5594985"/>
            <wp:effectExtent l="0" t="0" r="4445" b="5715"/>
            <wp:docPr id="18790038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03878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ACC6A6" wp14:editId="6248A1A1">
            <wp:extent cx="8891905" cy="4036695"/>
            <wp:effectExtent l="0" t="0" r="4445" b="1905"/>
            <wp:docPr id="16902189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8998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218819" wp14:editId="46E9C50F">
            <wp:extent cx="8891905" cy="3517900"/>
            <wp:effectExtent l="0" t="0" r="4445" b="6350"/>
            <wp:docPr id="2795142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4214" name="Imagem 1" descr="Interface gráfica do usuário, Aplicativo, Word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392" w14:textId="77777777" w:rsidR="00B95C14" w:rsidRDefault="00B95C14" w:rsidP="56D2A6E6">
      <w:pPr>
        <w:rPr>
          <w:noProof/>
        </w:rPr>
      </w:pPr>
    </w:p>
    <w:p w14:paraId="28813437" w14:textId="77777777" w:rsidR="00B95C14" w:rsidRDefault="00B95C14" w:rsidP="56D2A6E6">
      <w:pPr>
        <w:rPr>
          <w:noProof/>
        </w:rPr>
      </w:pPr>
    </w:p>
    <w:p w14:paraId="0B473051" w14:textId="77777777" w:rsidR="00B95C14" w:rsidRDefault="00B95C14" w:rsidP="56D2A6E6">
      <w:pPr>
        <w:rPr>
          <w:noProof/>
        </w:rPr>
      </w:pPr>
    </w:p>
    <w:p w14:paraId="5C1FDFA8" w14:textId="77777777" w:rsidR="00B95C14" w:rsidRDefault="00B95C14" w:rsidP="56D2A6E6">
      <w:pPr>
        <w:rPr>
          <w:noProof/>
        </w:rPr>
      </w:pPr>
    </w:p>
    <w:p w14:paraId="5E9C12DE" w14:textId="77777777" w:rsidR="00B95C14" w:rsidRDefault="00B95C14" w:rsidP="56D2A6E6">
      <w:pPr>
        <w:rPr>
          <w:noProof/>
        </w:rPr>
      </w:pPr>
    </w:p>
    <w:p w14:paraId="43BE0E5B" w14:textId="77777777" w:rsidR="00B95C14" w:rsidRPr="00B95C14" w:rsidRDefault="00B95C14" w:rsidP="56D2A6E6">
      <w:pPr>
        <w:rPr>
          <w:b/>
          <w:bCs/>
          <w:sz w:val="24"/>
        </w:rPr>
      </w:pPr>
    </w:p>
    <w:p w14:paraId="78821713" w14:textId="0658210F" w:rsidR="00B95C14" w:rsidRPr="00B95C14" w:rsidRDefault="56D2A6E6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>2ª Semana</w:t>
      </w:r>
      <w:r w:rsidR="00B95C14">
        <w:rPr>
          <w:noProof/>
        </w:rPr>
        <w:drawing>
          <wp:inline distT="0" distB="0" distL="0" distR="0" wp14:anchorId="28277774" wp14:editId="50970CC7">
            <wp:extent cx="8891905" cy="2242185"/>
            <wp:effectExtent l="0" t="0" r="4445" b="5715"/>
            <wp:docPr id="52540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2520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5380DA97" wp14:editId="717FB692">
            <wp:extent cx="8891905" cy="5715000"/>
            <wp:effectExtent l="0" t="0" r="4445" b="0"/>
            <wp:docPr id="108597023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70230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6BB98101" wp14:editId="7E994CAF">
            <wp:extent cx="8891905" cy="3692525"/>
            <wp:effectExtent l="0" t="0" r="4445" b="3175"/>
            <wp:docPr id="4320227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22789" name="Imagem 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1DEB493C" wp14:editId="751C8A38">
            <wp:extent cx="8891905" cy="3589242"/>
            <wp:effectExtent l="0" t="0" r="4445" b="0"/>
            <wp:docPr id="87751151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11511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41"/>
                    <a:srcRect t="4795"/>
                    <a:stretch/>
                  </pic:blipFill>
                  <pic:spPr bwMode="auto">
                    <a:xfrm>
                      <a:off x="0" y="0"/>
                      <a:ext cx="8891905" cy="35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A64B" w14:textId="77777777" w:rsidR="00B95C14" w:rsidRDefault="00B95C14" w:rsidP="56D2A6E6">
      <w:pPr>
        <w:rPr>
          <w:noProof/>
        </w:rPr>
      </w:pPr>
    </w:p>
    <w:p w14:paraId="72A6A9E9" w14:textId="77777777" w:rsidR="00B95C14" w:rsidRDefault="00B95C14" w:rsidP="56D2A6E6">
      <w:pPr>
        <w:rPr>
          <w:noProof/>
        </w:rPr>
      </w:pPr>
    </w:p>
    <w:p w14:paraId="3CC92269" w14:textId="77777777" w:rsidR="00B95C14" w:rsidRDefault="00B95C14" w:rsidP="56D2A6E6">
      <w:pPr>
        <w:rPr>
          <w:noProof/>
        </w:rPr>
      </w:pPr>
    </w:p>
    <w:p w14:paraId="1B3A2CE6" w14:textId="77777777" w:rsidR="00B42E42" w:rsidRDefault="00B42E42" w:rsidP="56D2A6E6">
      <w:pPr>
        <w:rPr>
          <w:noProof/>
        </w:rPr>
      </w:pPr>
    </w:p>
    <w:p w14:paraId="478D75AB" w14:textId="77777777" w:rsidR="00B95C14" w:rsidRDefault="00B95C14" w:rsidP="56D2A6E6">
      <w:pPr>
        <w:rPr>
          <w:noProof/>
        </w:rPr>
      </w:pPr>
    </w:p>
    <w:p w14:paraId="177F3670" w14:textId="77777777" w:rsidR="00B95C14" w:rsidRPr="00B95C14" w:rsidRDefault="00B95C14" w:rsidP="56D2A6E6">
      <w:pPr>
        <w:rPr>
          <w:b/>
          <w:bCs/>
          <w:sz w:val="24"/>
          <w:szCs w:val="24"/>
        </w:rPr>
      </w:pPr>
    </w:p>
    <w:p w14:paraId="15E80158" w14:textId="3C10E66F" w:rsidR="00CD49D6" w:rsidRDefault="56D2A6E6" w:rsidP="56889072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 xml:space="preserve">3ª Semana  </w:t>
      </w:r>
    </w:p>
    <w:p w14:paraId="385A7D94" w14:textId="6EAC6A59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78D9E2" wp14:editId="74C60D2C">
            <wp:extent cx="8891905" cy="2265045"/>
            <wp:effectExtent l="0" t="0" r="4445" b="1905"/>
            <wp:docPr id="719234739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4739" name="Imagem 1" descr="Interface gráfica do usuário, Aplicativo, Word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9991" w14:textId="7FE3551C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50955" wp14:editId="2683ECF4">
            <wp:extent cx="8855710" cy="5760085"/>
            <wp:effectExtent l="0" t="0" r="2540" b="0"/>
            <wp:docPr id="13532213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1340" name="Imagem 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11A" w14:textId="1E7B9D4E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E8C96" wp14:editId="4F9EA8D0">
            <wp:extent cx="8891905" cy="4616450"/>
            <wp:effectExtent l="0" t="0" r="4445" b="0"/>
            <wp:docPr id="17571545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451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285" w14:textId="206D5338" w:rsidR="00B42E42" w:rsidRPr="00B95C14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E4EEE" wp14:editId="4F524608">
            <wp:extent cx="8891905" cy="5706745"/>
            <wp:effectExtent l="0" t="0" r="4445" b="8255"/>
            <wp:docPr id="15783008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0898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010" w14:textId="76AE6923" w:rsidR="00B42E42" w:rsidRDefault="56889072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 xml:space="preserve">4ª Semana </w:t>
      </w:r>
      <w:r w:rsidR="00B42E42">
        <w:rPr>
          <w:noProof/>
        </w:rPr>
        <w:drawing>
          <wp:inline distT="0" distB="0" distL="0" distR="0" wp14:anchorId="5A35029B" wp14:editId="2C4F7ACD">
            <wp:extent cx="8891905" cy="2289810"/>
            <wp:effectExtent l="0" t="0" r="4445" b="0"/>
            <wp:docPr id="27448000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80000" name="Imagem 1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06EA5B40" wp14:editId="6280BF6A">
            <wp:extent cx="8891905" cy="5641975"/>
            <wp:effectExtent l="0" t="0" r="4445" b="0"/>
            <wp:docPr id="957174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7474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502619DF" wp14:editId="0F256AA5">
            <wp:extent cx="8891905" cy="5722620"/>
            <wp:effectExtent l="0" t="0" r="4445" b="0"/>
            <wp:docPr id="165665797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7975" name="Imagem 1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2E936552" wp14:editId="67A2B4DB">
            <wp:extent cx="8889365" cy="5760085"/>
            <wp:effectExtent l="0" t="0" r="6985" b="0"/>
            <wp:docPr id="29514578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45787" name="Imagem 1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893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5C4D" w14:textId="77777777" w:rsidR="00B42E42" w:rsidRDefault="00B42E42" w:rsidP="56D2A6E6">
      <w:pPr>
        <w:rPr>
          <w:b/>
          <w:bCs/>
          <w:sz w:val="24"/>
          <w:szCs w:val="24"/>
        </w:rPr>
        <w:sectPr w:rsidR="00B42E42" w:rsidSect="00B95C14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74620BA9" w14:textId="6F650358" w:rsidR="00CD49D6" w:rsidRPr="00B95C14" w:rsidRDefault="00CD49D6" w:rsidP="56D2A6E6">
      <w:pPr>
        <w:rPr>
          <w:b/>
          <w:bCs/>
          <w:sz w:val="24"/>
          <w:szCs w:val="24"/>
        </w:rPr>
      </w:pPr>
    </w:p>
    <w:p w14:paraId="22851F0F" w14:textId="20A82B9F" w:rsidR="00CD49D6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b/>
          <w:bCs/>
          <w:sz w:val="24"/>
          <w:szCs w:val="24"/>
        </w:rPr>
        <w:t xml:space="preserve">Retrospectiva: </w:t>
      </w:r>
      <w:r w:rsidRPr="5031025C">
        <w:rPr>
          <w:rFonts w:ascii="Arial" w:hAnsi="Arial" w:cs="Arial"/>
          <w:sz w:val="24"/>
          <w:szCs w:val="24"/>
        </w:rPr>
        <w:t xml:space="preserve">Na segunda sprint, a maioria das tarefas foi concluída com sucesso, principalmente em relação à parte de front-end. No entanto, houve dificuldades no desenvolvimento da API, o que levou a um gasto de horas maior do que o esperado para concluí-la e ocasionou atrasos nas tarefas do </w:t>
      </w:r>
      <w:proofErr w:type="spellStart"/>
      <w:r w:rsidRPr="5031025C">
        <w:rPr>
          <w:rFonts w:ascii="Arial" w:hAnsi="Arial" w:cs="Arial"/>
          <w:sz w:val="24"/>
          <w:szCs w:val="24"/>
        </w:rPr>
        <w:t>back-end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, que dependiam da comunicação com o banco de dados para passar os dados para a aplicação. </w:t>
      </w:r>
      <w:r w:rsidR="00CD49D6">
        <w:rPr>
          <w:rFonts w:ascii="Arial" w:hAnsi="Arial" w:cs="Arial"/>
          <w:sz w:val="24"/>
          <w:szCs w:val="24"/>
        </w:rPr>
        <w:t>Foi necessário também fazer pequenas alterações no nosso banco para atender à necessidade que íamos ter para gravar os dados estariam sendo gerados pelo Arduino.</w:t>
      </w:r>
    </w:p>
    <w:p w14:paraId="373A8C05" w14:textId="513F5AB8" w:rsidR="46BB9ADE" w:rsidRDefault="00CD49D6" w:rsidP="00CD49D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5031025C" w:rsidRPr="5031025C">
        <w:rPr>
          <w:rFonts w:ascii="Arial" w:hAnsi="Arial" w:cs="Arial"/>
          <w:sz w:val="24"/>
          <w:szCs w:val="24"/>
        </w:rPr>
        <w:t xml:space="preserve"> parte do Arduino está sendo desenvolvida conforme a disponibilidade do professor para ajudar, o que pode ter afetado o progresso dessa </w:t>
      </w:r>
      <w:r>
        <w:rPr>
          <w:rFonts w:ascii="Arial" w:hAnsi="Arial" w:cs="Arial"/>
          <w:sz w:val="24"/>
          <w:szCs w:val="24"/>
        </w:rPr>
        <w:t>tarefa</w:t>
      </w:r>
      <w:r w:rsidR="5031025C" w:rsidRPr="5031025C">
        <w:rPr>
          <w:rFonts w:ascii="Arial" w:hAnsi="Arial" w:cs="Arial"/>
          <w:sz w:val="24"/>
          <w:szCs w:val="24"/>
        </w:rPr>
        <w:t>. No entanto, foi possível concluir uma parte importante, que era a montagem do quadro, que já está operante, capturando o gasto de energia que é passado pelo sensor e realizando o cálculo para descobrir o consumo. O que falta agora é enviar esses dados para o banco por meio da API</w:t>
      </w:r>
      <w:r>
        <w:rPr>
          <w:rFonts w:ascii="Arial" w:hAnsi="Arial" w:cs="Arial"/>
          <w:sz w:val="24"/>
          <w:szCs w:val="24"/>
        </w:rPr>
        <w:t xml:space="preserve"> foi construída nessa sprint.</w:t>
      </w:r>
    </w:p>
    <w:p w14:paraId="20284398" w14:textId="6C5ECEFA" w:rsidR="46BB9ADE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sz w:val="24"/>
          <w:szCs w:val="24"/>
        </w:rPr>
        <w:t xml:space="preserve">Em geral, a equipe teve um bom desempenho nessa sprint, com a conclusão da maioria das tarefas. Entretanto, será necessário mudar a estratégia na próxima sprint, alocando mais horas e membros para a realização da parte de </w:t>
      </w:r>
      <w:proofErr w:type="spellStart"/>
      <w:r w:rsidRPr="5031025C">
        <w:rPr>
          <w:rFonts w:ascii="Arial" w:hAnsi="Arial" w:cs="Arial"/>
          <w:sz w:val="24"/>
          <w:szCs w:val="24"/>
        </w:rPr>
        <w:t>back-end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 do projeto, que está atualmente em atraso e apresentando dificuldades para concluir tudo que foi proposto no início pelo </w:t>
      </w:r>
      <w:proofErr w:type="spellStart"/>
      <w:r w:rsidRPr="5031025C">
        <w:rPr>
          <w:rFonts w:ascii="Arial" w:hAnsi="Arial" w:cs="Arial"/>
          <w:sz w:val="24"/>
          <w:szCs w:val="24"/>
        </w:rPr>
        <w:t>product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 backlog.</w:t>
      </w:r>
    </w:p>
    <w:p w14:paraId="65E32425" w14:textId="55EE86D7" w:rsidR="00CD49D6" w:rsidRDefault="00CD49D6" w:rsidP="46BB9ADE"/>
    <w:p w14:paraId="3AB7D96C" w14:textId="3A1CCC9E" w:rsidR="00CD49D6" w:rsidRDefault="00CD49D6" w:rsidP="46BB9ADE"/>
    <w:p w14:paraId="7DE28EB4" w14:textId="77899044" w:rsidR="00CD49D6" w:rsidRDefault="00CD49D6" w:rsidP="46BB9ADE"/>
    <w:p w14:paraId="7467803C" w14:textId="77777777" w:rsidR="00A34DCC" w:rsidRDefault="00A34DCC" w:rsidP="46BB9ADE"/>
    <w:p w14:paraId="34D5AEEC" w14:textId="77777777" w:rsidR="00A34DCC" w:rsidRDefault="00A34DCC" w:rsidP="46BB9ADE"/>
    <w:p w14:paraId="2F383E2D" w14:textId="77777777" w:rsidR="00A34DCC" w:rsidRDefault="00A34DCC" w:rsidP="46BB9ADE"/>
    <w:p w14:paraId="32806254" w14:textId="77777777" w:rsidR="00A34DCC" w:rsidRDefault="00A34DCC" w:rsidP="46BB9ADE"/>
    <w:p w14:paraId="46C03B00" w14:textId="77777777" w:rsidR="00A34DCC" w:rsidRDefault="00A34DCC" w:rsidP="46BB9ADE"/>
    <w:p w14:paraId="51DC47B0" w14:textId="77777777" w:rsidR="00A34DCC" w:rsidRDefault="00A34DCC" w:rsidP="46BB9ADE"/>
    <w:p w14:paraId="77F24F3F" w14:textId="25D72BF5" w:rsidR="00CD49D6" w:rsidRDefault="00CD49D6" w:rsidP="46BB9ADE"/>
    <w:p w14:paraId="04345C62" w14:textId="77777777" w:rsidR="00765531" w:rsidRDefault="00765531" w:rsidP="46BB9ADE"/>
    <w:p w14:paraId="4ABE2A73" w14:textId="77777777" w:rsidR="00CD49D6" w:rsidRDefault="00CD49D6" w:rsidP="46BB9ADE"/>
    <w:p w14:paraId="63789FF7" w14:textId="515EEDA6" w:rsidR="49D4D56F" w:rsidRDefault="49D4D56F" w:rsidP="65F95810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Terceiro Sprint</w:t>
      </w:r>
    </w:p>
    <w:p w14:paraId="2BA538ED" w14:textId="752198AF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Durante a terceira sprint, tivemos a preocupação de </w:t>
      </w:r>
      <w:proofErr w:type="spellStart"/>
      <w:r w:rsidRPr="00B4772B">
        <w:rPr>
          <w:rFonts w:ascii="Arial" w:hAnsi="Arial" w:cs="Arial"/>
          <w:sz w:val="24"/>
          <w:szCs w:val="24"/>
        </w:rPr>
        <w:t>refatorar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nosso código tanto no Android, envolvendo a parte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quanto do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>. Atualizamos e atribuímos nomes significativos às variáveis e componentes, além de separar as classes em pastas distintas. Identificamos as classes responsáveis pela comunicação com a API e aquelas relacionadas às atividades das telas.</w:t>
      </w:r>
    </w:p>
    <w:p w14:paraId="2DBECB19" w14:textId="5C631820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>Também nos empenhamos em finalizar a maior parte das requisições necessárias por meio da API, para isso, alocamos membros da equipe 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duas primeiras</w:t>
      </w:r>
      <w:r w:rsidRPr="00B4772B">
        <w:rPr>
          <w:rFonts w:ascii="Arial" w:hAnsi="Arial" w:cs="Arial"/>
          <w:sz w:val="24"/>
          <w:szCs w:val="24"/>
        </w:rPr>
        <w:t xml:space="preserve"> semana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>. Nosso objetivo era finalizar essas tarefas o mais rápido possível e criar tudo o que seria necessário em relação ao cadastro, login e recuperação de senha do usuário.</w:t>
      </w:r>
    </w:p>
    <w:p w14:paraId="16589BC5" w14:textId="0B82487D" w:rsid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À medida que as atividades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foram sendo finalizadas, começamos a alocar membros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durante as últimas semanas. Nosso objetivo é criar novos protótipos e telas que precisarão ser adicionados ao sistema para que alguns pontos da aplicação façam mais sentido. Essas implementações serão realizadas na próxima sprint.</w:t>
      </w:r>
    </w:p>
    <w:p w14:paraId="120737EF" w14:textId="799E2028" w:rsidR="00B4772B" w:rsidRPr="00B4772B" w:rsidRDefault="00B4772B" w:rsidP="00765531">
      <w:pPr>
        <w:rPr>
          <w:rFonts w:ascii="Arial" w:hAnsi="Arial" w:cs="Arial"/>
          <w:sz w:val="24"/>
          <w:szCs w:val="24"/>
        </w:rPr>
      </w:pPr>
    </w:p>
    <w:p w14:paraId="29ED0A78" w14:textId="097B13A9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D1D6967" w14:textId="729C96AD" w:rsidR="00765531" w:rsidRPr="00AB5627" w:rsidRDefault="00AB5627" w:rsidP="00AB5627">
      <w:pPr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360272E7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4E492A09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RF04 – </w:t>
      </w:r>
      <w:r w:rsidRPr="00AB5627">
        <w:rPr>
          <w:rFonts w:ascii="Arial" w:hAnsi="Arial" w:cs="Arial"/>
          <w:sz w:val="24"/>
          <w:szCs w:val="24"/>
        </w:rPr>
        <w:t>Sistema deverá realizar o cadastro do usuário.</w:t>
      </w:r>
    </w:p>
    <w:p w14:paraId="67DE7A0D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RF05 – </w:t>
      </w:r>
      <w:r w:rsidRPr="00AB5627">
        <w:rPr>
          <w:rFonts w:ascii="Arial" w:hAnsi="Arial" w:cs="Arial"/>
          <w:sz w:val="24"/>
          <w:szCs w:val="24"/>
        </w:rPr>
        <w:t xml:space="preserve">Sistema deverá realizar o login do usuário. </w:t>
      </w:r>
    </w:p>
    <w:p w14:paraId="630BC8FD" w14:textId="7C4D6E7E" w:rsidR="00765531" w:rsidRPr="00765531" w:rsidRDefault="00AB5627" w:rsidP="007655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RF06 – </w:t>
      </w:r>
      <w:r w:rsidRPr="00AB5627">
        <w:rPr>
          <w:rFonts w:ascii="Arial" w:hAnsi="Arial" w:cs="Arial"/>
          <w:sz w:val="24"/>
          <w:szCs w:val="24"/>
        </w:rPr>
        <w:t>Sistema deverá permitir recuperar a senha</w:t>
      </w:r>
      <w:r w:rsidR="00765531">
        <w:rPr>
          <w:rFonts w:ascii="Arial" w:hAnsi="Arial" w:cs="Arial"/>
          <w:sz w:val="24"/>
          <w:szCs w:val="24"/>
        </w:rPr>
        <w:t>.</w:t>
      </w:r>
    </w:p>
    <w:p w14:paraId="68F5FA46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6FF01F33" w14:textId="37EAF3C4" w:rsidR="00AB4EBA" w:rsidRPr="00AB4EBA" w:rsidRDefault="00EF3D4A" w:rsidP="00AB4EBA">
      <w:r>
        <w:rPr>
          <w:noProof/>
        </w:rPr>
        <w:drawing>
          <wp:inline distT="0" distB="0" distL="0" distR="0" wp14:anchorId="4B966DE9" wp14:editId="7B0519B5">
            <wp:extent cx="5579745" cy="4088765"/>
            <wp:effectExtent l="0" t="0" r="1905" b="6985"/>
            <wp:docPr id="175750172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0172" name="Imagem 1" descr="Gráfico, Gráfico de linhas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087B" w14:textId="111BF10C" w:rsidR="70BFAFEB" w:rsidRDefault="70BFAFEB" w:rsidP="70BFAFEB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Diagramas</w:t>
      </w:r>
    </w:p>
    <w:p w14:paraId="2671B4FB" w14:textId="77777777" w:rsidR="448F5588" w:rsidRDefault="70BFAFEB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Plano de testes</w:t>
      </w:r>
    </w:p>
    <w:p w14:paraId="1AF35971" w14:textId="3CA73C7D" w:rsidR="00A34DCC" w:rsidRDefault="70BFAFEB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  <w:sectPr w:rsidR="00A34DCC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70BFAFEB">
        <w:rPr>
          <w:rFonts w:ascii="Arial" w:hAnsi="Arial" w:cs="Arial"/>
          <w:color w:val="auto"/>
          <w:sz w:val="24"/>
          <w:szCs w:val="24"/>
        </w:rPr>
        <w:t>Resultado</w:t>
      </w:r>
    </w:p>
    <w:p w14:paraId="2636CBCB" w14:textId="77777777" w:rsidR="448F5588" w:rsidRDefault="448F5588" w:rsidP="00765531">
      <w:pPr>
        <w:pStyle w:val="Ttulo1"/>
        <w:spacing w:before="120" w:after="120" w:line="360" w:lineRule="auto"/>
        <w:rPr>
          <w:rFonts w:ascii="Arial" w:hAnsi="Arial" w:cs="Arial"/>
          <w:color w:val="auto"/>
          <w:sz w:val="24"/>
          <w:szCs w:val="24"/>
        </w:rPr>
      </w:pPr>
    </w:p>
    <w:p w14:paraId="28E550EA" w14:textId="627B7BE2" w:rsidR="00B10463" w:rsidRDefault="70BFAFEB" w:rsidP="00B1046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70BFAFEB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70BFAFEB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091A10C3" w14:textId="5CC31E34" w:rsidR="003E01AB" w:rsidRPr="003E01A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t>1ª Semana</w:t>
      </w:r>
      <w:r w:rsidR="003E01AB">
        <w:rPr>
          <w:noProof/>
        </w:rPr>
        <w:drawing>
          <wp:inline distT="0" distB="0" distL="0" distR="0" wp14:anchorId="4D319B50" wp14:editId="12626662">
            <wp:extent cx="8891905" cy="2052955"/>
            <wp:effectExtent l="0" t="0" r="4445" b="4445"/>
            <wp:docPr id="60667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436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AB5E2B8" wp14:editId="0643F572">
            <wp:extent cx="8891905" cy="4671060"/>
            <wp:effectExtent l="0" t="0" r="4445" b="0"/>
            <wp:docPr id="17639911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91113" name="Imagem 1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5AE3B4F3" wp14:editId="688EE1F9">
            <wp:extent cx="8891905" cy="4779645"/>
            <wp:effectExtent l="0" t="0" r="4445" b="1905"/>
            <wp:docPr id="102124941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9412" name="Imagem 1" descr="Interface gráfica do usuário, Aplicativ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FF11550" wp14:editId="3248CDE5">
            <wp:extent cx="8891905" cy="1805305"/>
            <wp:effectExtent l="0" t="0" r="4445" b="4445"/>
            <wp:docPr id="88621048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0489" name="Imagem 1" descr="Uma imagem contendo Interface gráfica do usuári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A5F9" w14:textId="77777777" w:rsidR="003E01AB" w:rsidRDefault="003E01AB" w:rsidP="00AB5627">
      <w:pPr>
        <w:rPr>
          <w:noProof/>
        </w:rPr>
      </w:pPr>
    </w:p>
    <w:p w14:paraId="0197B897" w14:textId="77777777" w:rsidR="003E01AB" w:rsidRDefault="003E01AB" w:rsidP="00AB5627">
      <w:pPr>
        <w:rPr>
          <w:noProof/>
        </w:rPr>
      </w:pPr>
    </w:p>
    <w:p w14:paraId="3F86F440" w14:textId="77777777" w:rsidR="003E01AB" w:rsidRDefault="003E01AB" w:rsidP="00AB5627">
      <w:pPr>
        <w:rPr>
          <w:noProof/>
        </w:rPr>
      </w:pPr>
    </w:p>
    <w:p w14:paraId="58123E2A" w14:textId="77777777" w:rsidR="003E01AB" w:rsidRDefault="003E01AB" w:rsidP="00AB5627">
      <w:pPr>
        <w:rPr>
          <w:noProof/>
        </w:rPr>
      </w:pPr>
    </w:p>
    <w:p w14:paraId="283FB3E5" w14:textId="77777777" w:rsidR="003E01AB" w:rsidRDefault="003E01AB" w:rsidP="00AB5627">
      <w:pPr>
        <w:rPr>
          <w:noProof/>
        </w:rPr>
      </w:pPr>
    </w:p>
    <w:p w14:paraId="2670149A" w14:textId="77777777" w:rsidR="003E01AB" w:rsidRDefault="003E01AB" w:rsidP="00AB5627">
      <w:pPr>
        <w:rPr>
          <w:noProof/>
        </w:rPr>
      </w:pPr>
    </w:p>
    <w:p w14:paraId="22B15A25" w14:textId="77777777" w:rsidR="003E01AB" w:rsidRDefault="003E01AB" w:rsidP="00AB5627">
      <w:pPr>
        <w:rPr>
          <w:noProof/>
        </w:rPr>
      </w:pPr>
    </w:p>
    <w:p w14:paraId="7C484FEA" w14:textId="77777777" w:rsidR="003E01AB" w:rsidRDefault="003E01AB" w:rsidP="00AB5627">
      <w:pPr>
        <w:rPr>
          <w:noProof/>
        </w:rPr>
      </w:pPr>
    </w:p>
    <w:p w14:paraId="052D28C0" w14:textId="77777777" w:rsidR="003E01AB" w:rsidRDefault="003E01AB" w:rsidP="00AB5627">
      <w:pPr>
        <w:rPr>
          <w:noProof/>
        </w:rPr>
      </w:pPr>
    </w:p>
    <w:p w14:paraId="5DF0F892" w14:textId="77777777" w:rsidR="003E01AB" w:rsidRDefault="003E01AB" w:rsidP="00AB5627">
      <w:pPr>
        <w:rPr>
          <w:noProof/>
        </w:rPr>
      </w:pPr>
    </w:p>
    <w:p w14:paraId="53396ACD" w14:textId="77777777" w:rsidR="003E01AB" w:rsidRPr="00B4772B" w:rsidRDefault="003E01A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16FCDB" w14:textId="59C5AA64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46B4F578" w14:textId="26AB7007" w:rsidR="003E01A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F58F6B" wp14:editId="385B4C3A">
            <wp:extent cx="8891905" cy="3952875"/>
            <wp:effectExtent l="0" t="0" r="4445" b="9525"/>
            <wp:docPr id="17015891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9115" name="Imagem 1" descr="Interface gráfica do usuári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C6B" w14:textId="59D22B9F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E04854" wp14:editId="4DFEB812">
            <wp:extent cx="8891905" cy="2541905"/>
            <wp:effectExtent l="0" t="0" r="4445" b="0"/>
            <wp:docPr id="118450104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1042" name="Imagem 1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00C2" w14:textId="6F500F15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5F7C6E" wp14:editId="6B2C59A6">
            <wp:extent cx="8891905" cy="4121150"/>
            <wp:effectExtent l="0" t="0" r="4445" b="0"/>
            <wp:docPr id="1677575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5436" name="Imagem 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048" w14:textId="3E3B83FE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3841D" wp14:editId="75C3A4A3">
            <wp:extent cx="8891905" cy="1438275"/>
            <wp:effectExtent l="0" t="0" r="4445" b="9525"/>
            <wp:docPr id="1678507296" name="Imagem 1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7296" name="Imagem 1" descr="Padrão do plano de fundo&#10;&#10;Descrição gerada automaticamente com confiança baix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CFF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FA0B606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69F20E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03CB7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65561E5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32152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596611A4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3CFA74C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A1217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5E9C31D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B7726D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05A5623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D905550" w14:textId="5996B98A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72123E5E" w14:textId="3CD5CF96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99304" wp14:editId="67D96284">
            <wp:extent cx="8891905" cy="4104640"/>
            <wp:effectExtent l="0" t="0" r="4445" b="0"/>
            <wp:docPr id="12992142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14291" name="Imagem 1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192" w14:textId="2AAB6779" w:rsidR="00E0493B" w:rsidRDefault="00E0493B" w:rsidP="00AB5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03200D" wp14:editId="5B479544">
            <wp:extent cx="8891905" cy="3615690"/>
            <wp:effectExtent l="0" t="0" r="4445" b="3810"/>
            <wp:docPr id="21938516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85164" name="Imagem 1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982AE8" wp14:editId="3C0E817B">
            <wp:extent cx="8891905" cy="5476875"/>
            <wp:effectExtent l="0" t="0" r="4445" b="9525"/>
            <wp:docPr id="160421220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2207" name="Imagem 1" descr="Interface gráfica do usuário, Aplicativo, Site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640FCB" wp14:editId="20E29238">
            <wp:extent cx="8891905" cy="1779905"/>
            <wp:effectExtent l="0" t="0" r="4445" b="0"/>
            <wp:docPr id="89989938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99387" name="Imagem 1" descr="Uma imagem contendo Interface gráfica do usuári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CEF" w14:textId="77777777" w:rsidR="00E0493B" w:rsidRDefault="00E0493B" w:rsidP="00AB5627">
      <w:pPr>
        <w:rPr>
          <w:noProof/>
        </w:rPr>
      </w:pPr>
    </w:p>
    <w:p w14:paraId="43E1C69A" w14:textId="77777777" w:rsidR="00E0493B" w:rsidRDefault="00E0493B" w:rsidP="00AB5627">
      <w:pPr>
        <w:rPr>
          <w:noProof/>
        </w:rPr>
      </w:pPr>
    </w:p>
    <w:p w14:paraId="00B06D04" w14:textId="77777777" w:rsidR="00E0493B" w:rsidRDefault="00E0493B" w:rsidP="00AB5627">
      <w:pPr>
        <w:rPr>
          <w:noProof/>
        </w:rPr>
      </w:pPr>
    </w:p>
    <w:p w14:paraId="069949A5" w14:textId="77777777" w:rsidR="00E0493B" w:rsidRDefault="00E0493B" w:rsidP="00AB5627">
      <w:pPr>
        <w:rPr>
          <w:noProof/>
        </w:rPr>
      </w:pPr>
    </w:p>
    <w:p w14:paraId="585D5ADF" w14:textId="77777777" w:rsidR="00E0493B" w:rsidRDefault="00E0493B" w:rsidP="00AB5627">
      <w:pPr>
        <w:rPr>
          <w:noProof/>
        </w:rPr>
      </w:pPr>
    </w:p>
    <w:p w14:paraId="4CC62FE0" w14:textId="77777777" w:rsidR="00E0493B" w:rsidRDefault="00E0493B" w:rsidP="00AB5627">
      <w:pPr>
        <w:rPr>
          <w:noProof/>
        </w:rPr>
      </w:pPr>
    </w:p>
    <w:p w14:paraId="074FFF19" w14:textId="77777777" w:rsidR="00E0493B" w:rsidRDefault="00E0493B" w:rsidP="00AB5627">
      <w:pPr>
        <w:rPr>
          <w:noProof/>
        </w:rPr>
      </w:pPr>
    </w:p>
    <w:p w14:paraId="6E1FCBDF" w14:textId="77777777" w:rsidR="00E0493B" w:rsidRDefault="00E0493B" w:rsidP="00AB5627">
      <w:pPr>
        <w:rPr>
          <w:noProof/>
        </w:rPr>
      </w:pPr>
    </w:p>
    <w:p w14:paraId="3FD51DE7" w14:textId="77777777" w:rsidR="00E0493B" w:rsidRDefault="00E0493B" w:rsidP="00AB5627">
      <w:pPr>
        <w:rPr>
          <w:noProof/>
        </w:rPr>
      </w:pPr>
    </w:p>
    <w:p w14:paraId="1EB50551" w14:textId="77777777" w:rsidR="00E0493B" w:rsidRDefault="00E0493B" w:rsidP="00AB5627">
      <w:pPr>
        <w:rPr>
          <w:noProof/>
        </w:rPr>
      </w:pPr>
    </w:p>
    <w:p w14:paraId="1E8BDD70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578AAA" w14:textId="76810D88" w:rsidR="00E0493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4ª Semana</w:t>
      </w:r>
      <w:r w:rsidR="00E0493B">
        <w:rPr>
          <w:noProof/>
        </w:rPr>
        <w:drawing>
          <wp:inline distT="0" distB="0" distL="0" distR="0" wp14:anchorId="2E6975A0" wp14:editId="050D15C1">
            <wp:extent cx="8891905" cy="5009515"/>
            <wp:effectExtent l="0" t="0" r="4445" b="635"/>
            <wp:docPr id="4307336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3639" name="Imagem 1" descr="Interface gráfica do usuári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3B" w:rsidRPr="00E0493B">
        <w:rPr>
          <w:noProof/>
        </w:rPr>
        <w:t xml:space="preserve"> </w:t>
      </w:r>
      <w:r w:rsidR="00E0493B">
        <w:rPr>
          <w:noProof/>
        </w:rPr>
        <w:lastRenderedPageBreak/>
        <w:drawing>
          <wp:inline distT="0" distB="0" distL="0" distR="0" wp14:anchorId="58EF923C" wp14:editId="3D49C8DA">
            <wp:extent cx="8891905" cy="3550285"/>
            <wp:effectExtent l="0" t="0" r="4445" b="0"/>
            <wp:docPr id="1004677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7922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64"/>
                    <a:srcRect t="2612"/>
                    <a:stretch/>
                  </pic:blipFill>
                  <pic:spPr bwMode="auto">
                    <a:xfrm>
                      <a:off x="0" y="0"/>
                      <a:ext cx="8891905" cy="355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5AA4" w14:textId="2C35DF0E" w:rsidR="00E0493B" w:rsidRPr="00E0493B" w:rsidRDefault="00E0493B" w:rsidP="00AB5627">
      <w:pPr>
        <w:rPr>
          <w:rFonts w:ascii="Arial" w:hAnsi="Arial" w:cs="Arial"/>
          <w:b/>
          <w:bCs/>
          <w:sz w:val="24"/>
          <w:szCs w:val="24"/>
        </w:rPr>
        <w:sectPr w:rsidR="00E0493B" w:rsidRPr="00E0493B" w:rsidSect="00765531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279AE87" wp14:editId="66AE316F">
            <wp:extent cx="8891905" cy="5274945"/>
            <wp:effectExtent l="0" t="0" r="4445" b="1905"/>
            <wp:docPr id="121053670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6702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5FA59" wp14:editId="55E0CED7">
            <wp:extent cx="8891905" cy="3589655"/>
            <wp:effectExtent l="0" t="0" r="4445" b="0"/>
            <wp:docPr id="13726669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66992" name="Imagem 1" descr="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0A072" wp14:editId="142EB4C9">
            <wp:extent cx="8891905" cy="1807210"/>
            <wp:effectExtent l="0" t="0" r="4445" b="2540"/>
            <wp:docPr id="144383964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9641" name="Imagem 1" descr="Uma imagem contendo Interface gráfica do usuári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4265" w14:textId="150E915D" w:rsidR="00AB5627" w:rsidRPr="00AB5627" w:rsidRDefault="00AB5627" w:rsidP="00AB5627">
      <w:pPr>
        <w:rPr>
          <w:rFonts w:ascii="Arial" w:hAnsi="Arial" w:cs="Arial"/>
          <w:sz w:val="24"/>
          <w:szCs w:val="24"/>
        </w:rPr>
      </w:pPr>
    </w:p>
    <w:p w14:paraId="69F22AA7" w14:textId="250B92E7" w:rsidR="00AB5627" w:rsidRPr="00700780" w:rsidRDefault="00A34DCC" w:rsidP="00961123">
      <w:pPr>
        <w:jc w:val="both"/>
        <w:rPr>
          <w:rFonts w:ascii="Arial" w:hAnsi="Arial" w:cs="Arial"/>
          <w:sz w:val="24"/>
          <w:szCs w:val="24"/>
        </w:rPr>
      </w:pPr>
      <w:r w:rsidRPr="00961123">
        <w:rPr>
          <w:rFonts w:ascii="Arial" w:hAnsi="Arial" w:cs="Arial"/>
          <w:b/>
          <w:bCs/>
          <w:sz w:val="24"/>
          <w:szCs w:val="24"/>
        </w:rPr>
        <w:t>Retrospectiva</w:t>
      </w:r>
      <w:r w:rsidRPr="00700780">
        <w:rPr>
          <w:rFonts w:ascii="Arial" w:hAnsi="Arial" w:cs="Arial"/>
          <w:sz w:val="24"/>
          <w:szCs w:val="24"/>
        </w:rPr>
        <w:t xml:space="preserve">: </w:t>
      </w:r>
      <w:r w:rsidR="00EA6B5F" w:rsidRPr="00700780">
        <w:rPr>
          <w:rFonts w:ascii="Arial" w:hAnsi="Arial" w:cs="Arial"/>
          <w:sz w:val="24"/>
          <w:szCs w:val="24"/>
        </w:rPr>
        <w:t xml:space="preserve">A terceira sprint foi um sucesso para a equipe, com todos os objetivos alcançados e entregas concluídas. A decisão de mudar o foco para o </w:t>
      </w:r>
      <w:proofErr w:type="spellStart"/>
      <w:r w:rsidR="00EA6B5F" w:rsidRPr="00700780">
        <w:rPr>
          <w:rFonts w:ascii="Arial" w:hAnsi="Arial" w:cs="Arial"/>
          <w:sz w:val="24"/>
          <w:szCs w:val="24"/>
        </w:rPr>
        <w:t>backend</w:t>
      </w:r>
      <w:proofErr w:type="spellEnd"/>
      <w:r w:rsidR="00EA6B5F" w:rsidRPr="00700780">
        <w:rPr>
          <w:rFonts w:ascii="Arial" w:hAnsi="Arial" w:cs="Arial"/>
          <w:sz w:val="24"/>
          <w:szCs w:val="24"/>
        </w:rPr>
        <w:t xml:space="preserve"> permitiu que a equipe agilizasse mais essa parte, resultando em um progresso mais significativo do que nas sprints anteriores. A equipe reagiu bem às mudanças na forma de trabalhar, e isso foi determinante para que as entregas fossem concluídas. </w:t>
      </w:r>
    </w:p>
    <w:p w14:paraId="12068E49" w14:textId="13CF7C84" w:rsidR="00EA6B5F" w:rsidRPr="00700780" w:rsidRDefault="00EA6B5F" w:rsidP="00961123">
      <w:pPr>
        <w:jc w:val="both"/>
        <w:rPr>
          <w:rFonts w:ascii="Arial" w:hAnsi="Arial" w:cs="Arial"/>
          <w:sz w:val="24"/>
          <w:szCs w:val="24"/>
        </w:rPr>
      </w:pPr>
      <w:r w:rsidRPr="00700780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700780">
        <w:rPr>
          <w:rFonts w:ascii="Arial" w:hAnsi="Arial" w:cs="Arial"/>
          <w:sz w:val="24"/>
          <w:szCs w:val="24"/>
        </w:rPr>
        <w:t>refatoração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do código foi essencial para organizar nosso projeto e foi o que permitiu que os membros da equipe tivessem mais facilidade em trabalhar com </w:t>
      </w:r>
      <w:proofErr w:type="spellStart"/>
      <w:r w:rsidRPr="00700780">
        <w:rPr>
          <w:rFonts w:ascii="Arial" w:hAnsi="Arial" w:cs="Arial"/>
          <w:sz w:val="24"/>
          <w:szCs w:val="24"/>
        </w:rPr>
        <w:t>frontend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e com o </w:t>
      </w:r>
      <w:proofErr w:type="spellStart"/>
      <w:r w:rsidRPr="00700780">
        <w:rPr>
          <w:rFonts w:ascii="Arial" w:hAnsi="Arial" w:cs="Arial"/>
          <w:sz w:val="24"/>
          <w:szCs w:val="24"/>
        </w:rPr>
        <w:t>backend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mesmo que o integrante da equipe não tenha tanta familiaridade com essa área.</w:t>
      </w:r>
    </w:p>
    <w:p w14:paraId="2CB1BBC6" w14:textId="77777777" w:rsidR="00A34DCC" w:rsidRDefault="00A34DCC" w:rsidP="00AB5627"/>
    <w:p w14:paraId="1A7D17B1" w14:textId="77777777" w:rsidR="00A34DCC" w:rsidRDefault="00A34DCC" w:rsidP="00AB5627"/>
    <w:p w14:paraId="1DA47ED7" w14:textId="77777777" w:rsidR="00A34DCC" w:rsidRDefault="00A34DCC" w:rsidP="00AB5627"/>
    <w:p w14:paraId="63463BF7" w14:textId="77777777" w:rsidR="00A34DCC" w:rsidRDefault="00A34DCC" w:rsidP="00AB5627"/>
    <w:p w14:paraId="364AF17C" w14:textId="77777777" w:rsidR="00A34DCC" w:rsidRDefault="00A34DCC" w:rsidP="00AB5627"/>
    <w:p w14:paraId="0BAB5597" w14:textId="77777777" w:rsidR="00EA6B5F" w:rsidRDefault="00EA6B5F" w:rsidP="00AB5627"/>
    <w:p w14:paraId="46F8B7B3" w14:textId="77777777" w:rsidR="00EA6B5F" w:rsidRDefault="00EA6B5F" w:rsidP="00AB5627"/>
    <w:p w14:paraId="3C1AF17D" w14:textId="77777777" w:rsidR="00EA6B5F" w:rsidRDefault="00EA6B5F" w:rsidP="00AB5627"/>
    <w:p w14:paraId="06664998" w14:textId="77777777" w:rsidR="00EA6B5F" w:rsidRDefault="00EA6B5F" w:rsidP="00AB5627"/>
    <w:p w14:paraId="3CFC1A18" w14:textId="77777777" w:rsidR="00EA6B5F" w:rsidRDefault="00EA6B5F" w:rsidP="00AB5627"/>
    <w:p w14:paraId="4801D56E" w14:textId="77777777" w:rsidR="00EA6B5F" w:rsidRDefault="00EA6B5F" w:rsidP="00AB5627"/>
    <w:p w14:paraId="20F7078E" w14:textId="77777777" w:rsidR="00EA6B5F" w:rsidRDefault="00EA6B5F" w:rsidP="00AB5627"/>
    <w:p w14:paraId="020FE8B5" w14:textId="77777777" w:rsidR="00EA6B5F" w:rsidRDefault="00EA6B5F" w:rsidP="00AB5627"/>
    <w:p w14:paraId="53C49937" w14:textId="77777777" w:rsidR="00EA6B5F" w:rsidRDefault="00EA6B5F" w:rsidP="00AB5627"/>
    <w:p w14:paraId="25122025" w14:textId="77777777" w:rsidR="00EA6B5F" w:rsidRDefault="00EA6B5F" w:rsidP="00AB5627"/>
    <w:p w14:paraId="12828E2D" w14:textId="77777777" w:rsidR="00EA6B5F" w:rsidRDefault="00EA6B5F" w:rsidP="00AB5627"/>
    <w:p w14:paraId="3196589C" w14:textId="77777777" w:rsidR="00EA6B5F" w:rsidRDefault="00EA6B5F" w:rsidP="00AB5627"/>
    <w:p w14:paraId="62089846" w14:textId="77777777" w:rsidR="00A34DCC" w:rsidRPr="00AB5627" w:rsidRDefault="00A34DCC" w:rsidP="00AB5627"/>
    <w:p w14:paraId="16659427" w14:textId="712909C2" w:rsidR="49D4D56F" w:rsidRDefault="49D4D56F" w:rsidP="00961123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Quarto Sprint</w:t>
      </w:r>
    </w:p>
    <w:p w14:paraId="4E685C2D" w14:textId="58058E6D" w:rsidR="00241774" w:rsidRPr="00961123" w:rsidRDefault="00E72CEC" w:rsidP="00961123">
      <w:pPr>
        <w:jc w:val="both"/>
        <w:rPr>
          <w:rFonts w:ascii="Arial" w:hAnsi="Arial" w:cs="Arial"/>
          <w:sz w:val="24"/>
          <w:szCs w:val="24"/>
        </w:rPr>
      </w:pPr>
      <w:r w:rsidRPr="00961123">
        <w:rPr>
          <w:rFonts w:ascii="Arial" w:hAnsi="Arial" w:cs="Arial"/>
          <w:sz w:val="24"/>
          <w:szCs w:val="24"/>
        </w:rPr>
        <w:t>Para a última sprint, ainda precisamos finalizar as principais funções do nosso aplicativo, a fim de entregar todos os requisitos funcionais estabelecidos no início do projeto. Dessa forma, dedicaremos todo o esforço da equipe a essas atividades, a fim de garantir que tenhamos pelo menos 3 semanas disponíveis para realizar todos os testes necessários para garantir um bom funcionamento e evitar possíveis falhas que possa dificultar o uso do nosso usuário. Assim, poderemos identificar possíveis falhas e ter tempo suficiente para corrigi-las, garantindo que a entrega do projeto ocorra conforme o planejado.</w:t>
      </w:r>
    </w:p>
    <w:p w14:paraId="5E0FBF61" w14:textId="097B13A9" w:rsidR="0002AE1D" w:rsidRDefault="0002AE1D" w:rsidP="0096112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6EAA2CD" w14:textId="5274814A" w:rsidR="00AB5627" w:rsidRPr="00AB5627" w:rsidRDefault="00AB5627" w:rsidP="00961123">
      <w:pPr>
        <w:jc w:val="both"/>
      </w:pPr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51C9D5A9" w14:textId="134D270C" w:rsidR="00AB5627" w:rsidRPr="00AB5627" w:rsidRDefault="0002AE1D" w:rsidP="0096112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28CD4E95" w14:textId="77777777" w:rsidR="00AB5627" w:rsidRPr="00AB5627" w:rsidRDefault="00AB5627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RF07 – </w:t>
      </w:r>
      <w:r w:rsidRPr="00AB5627">
        <w:rPr>
          <w:rFonts w:ascii="Arial" w:hAnsi="Arial" w:cs="Arial"/>
          <w:sz w:val="24"/>
          <w:szCs w:val="24"/>
        </w:rPr>
        <w:t>Sistema deverá permitir usuário alterar os dados cadastrais.</w:t>
      </w:r>
    </w:p>
    <w:p w14:paraId="6ECA66E7" w14:textId="6F79B8DE" w:rsidR="00AB5627" w:rsidRPr="00CF3317" w:rsidRDefault="00AB5627" w:rsidP="009611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RF08 – </w:t>
      </w:r>
      <w:r w:rsidRPr="00AB5627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7E51A225" w14:textId="25FED11A" w:rsidR="0002AE1D" w:rsidRDefault="0002AE1D" w:rsidP="0096112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Burn Down Chart</w:t>
      </w:r>
    </w:p>
    <w:p w14:paraId="3BA8A88A" w14:textId="0D332043" w:rsidR="00970193" w:rsidRPr="00970193" w:rsidRDefault="00970193" w:rsidP="00970193">
      <w:r w:rsidRPr="00970193">
        <w:rPr>
          <w:noProof/>
        </w:rPr>
        <w:drawing>
          <wp:inline distT="0" distB="0" distL="0" distR="0" wp14:anchorId="7D695CEA" wp14:editId="2FBBB8AF">
            <wp:extent cx="5579745" cy="4206875"/>
            <wp:effectExtent l="0" t="0" r="1905" b="3175"/>
            <wp:docPr id="902730787" name="Imagem 90273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0E5" w14:textId="4FA8D486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Diagramas</w:t>
      </w:r>
    </w:p>
    <w:p w14:paraId="240E7BCD" w14:textId="3B30E236" w:rsidR="00DA636B" w:rsidRPr="00961123" w:rsidRDefault="00970193" w:rsidP="00970193">
      <w:pPr>
        <w:rPr>
          <w:rFonts w:ascii="Arial" w:hAnsi="Arial" w:cs="Arial"/>
          <w:sz w:val="24"/>
          <w:szCs w:val="24"/>
        </w:rPr>
        <w:sectPr w:rsidR="00DA636B" w:rsidRPr="00961123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00961123">
        <w:rPr>
          <w:rFonts w:ascii="Arial" w:hAnsi="Arial" w:cs="Arial"/>
          <w:sz w:val="24"/>
          <w:szCs w:val="24"/>
        </w:rPr>
        <w:t>Não foram criados novos diagrama nessa sprin</w:t>
      </w:r>
      <w:r w:rsidR="00DA636B" w:rsidRPr="00961123">
        <w:rPr>
          <w:rFonts w:ascii="Arial" w:hAnsi="Arial" w:cs="Arial"/>
          <w:sz w:val="24"/>
          <w:szCs w:val="24"/>
        </w:rPr>
        <w:t>t.</w:t>
      </w:r>
    </w:p>
    <w:p w14:paraId="1AEDEAB1" w14:textId="2F3F222A" w:rsidR="00970193" w:rsidRPr="00970193" w:rsidRDefault="00970193" w:rsidP="00970193"/>
    <w:p w14:paraId="1F6504B0" w14:textId="74256D4C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Plano de testes</w:t>
      </w:r>
    </w:p>
    <w:p w14:paraId="2EAA0D22" w14:textId="057D90DD" w:rsidR="00DA636B" w:rsidRPr="00CB3278" w:rsidRDefault="00DA636B" w:rsidP="00CB3278">
      <w:r w:rsidRPr="00DA636B">
        <w:rPr>
          <w:noProof/>
        </w:rPr>
        <w:drawing>
          <wp:inline distT="0" distB="0" distL="0" distR="0" wp14:anchorId="33ED61CC" wp14:editId="33865921">
            <wp:extent cx="8931198" cy="3752850"/>
            <wp:effectExtent l="0" t="0" r="3810" b="0"/>
            <wp:docPr id="902730810" name="Imagem 9027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38858" cy="379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A65" w14:textId="40D6A4D0" w:rsidR="00DA636B" w:rsidRPr="00DA636B" w:rsidRDefault="0002AE1D" w:rsidP="00DA636B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Resultados</w:t>
      </w:r>
    </w:p>
    <w:p w14:paraId="263970F4" w14:textId="4EEFB8AF" w:rsidR="00970193" w:rsidRDefault="00DA636B" w:rsidP="00DA636B">
      <w:pPr>
        <w:rPr>
          <w:rFonts w:ascii="Arial" w:hAnsi="Arial" w:cs="Arial"/>
          <w:sz w:val="24"/>
          <w:szCs w:val="24"/>
        </w:rPr>
        <w:sectPr w:rsidR="00970193" w:rsidSect="00DA636B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DA636B">
        <w:rPr>
          <w:noProof/>
        </w:rPr>
        <w:drawing>
          <wp:inline distT="0" distB="0" distL="0" distR="0" wp14:anchorId="6C750D50" wp14:editId="7F304215">
            <wp:extent cx="9003686" cy="3733800"/>
            <wp:effectExtent l="0" t="0" r="6985" b="0"/>
            <wp:docPr id="902730811" name="Imagem 90273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60857" cy="37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C4F" w14:textId="4A547C82" w:rsidR="0002AE1D" w:rsidRDefault="0002AE1D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1C79F44" w14:textId="63E8DE00" w:rsidR="65F95810" w:rsidRPr="00970193" w:rsidRDefault="00B10463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296E5614" w14:textId="77777777" w:rsidR="009C4767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1º Semana</w:t>
      </w:r>
    </w:p>
    <w:p w14:paraId="6FD7E79C" w14:textId="26918F73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6BAD83" wp14:editId="7BE1F56F">
            <wp:extent cx="8891905" cy="3208020"/>
            <wp:effectExtent l="0" t="0" r="4445" b="0"/>
            <wp:docPr id="902730789" name="Imagem 90273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673" w14:textId="1F14AA04" w:rsidR="00970193" w:rsidRDefault="00970193" w:rsidP="65F95810">
      <w:pPr>
        <w:spacing w:line="360" w:lineRule="auto"/>
        <w:jc w:val="both"/>
        <w:rPr>
          <w:noProof/>
        </w:rPr>
      </w:pP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295EE9" wp14:editId="3AC3CA0D">
            <wp:extent cx="8891905" cy="4441825"/>
            <wp:effectExtent l="0" t="0" r="4445" b="0"/>
            <wp:docPr id="902730790" name="Imagem 90273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9F6A22" wp14:editId="66B749EE">
            <wp:extent cx="7816215" cy="5760085"/>
            <wp:effectExtent l="0" t="0" r="0" b="0"/>
            <wp:docPr id="902730791" name="Imagem 90273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162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1632" w14:textId="417AFB76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E6E8841" wp14:editId="716E230A">
            <wp:extent cx="7884795" cy="5760085"/>
            <wp:effectExtent l="0" t="0" r="1905" b="0"/>
            <wp:docPr id="902730792" name="Imagem 90273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8479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BBA606" wp14:editId="49DD14FD">
            <wp:extent cx="8274050" cy="5760085"/>
            <wp:effectExtent l="0" t="0" r="0" b="0"/>
            <wp:docPr id="902730793" name="Imagem 90273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7405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A7D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2º  Semana</w:t>
      </w:r>
    </w:p>
    <w:p w14:paraId="5EB348B5" w14:textId="40D1E22F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8476A9" wp14:editId="54C9125A">
            <wp:extent cx="8640381" cy="3553321"/>
            <wp:effectExtent l="0" t="0" r="8890" b="9525"/>
            <wp:docPr id="902730794" name="Imagem 90273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4038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698" w14:textId="3979F6CB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76A1C6" wp14:editId="2628E7F2">
            <wp:extent cx="8602275" cy="4324954"/>
            <wp:effectExtent l="0" t="0" r="0" b="0"/>
            <wp:docPr id="902730795" name="Imagem 90273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8C44A5" wp14:editId="1232289E">
            <wp:extent cx="8209915" cy="5760085"/>
            <wp:effectExtent l="0" t="0" r="635" b="0"/>
            <wp:docPr id="902730796" name="Imagem 9027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099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06F1AF20" wp14:editId="00D81361">
            <wp:extent cx="8497486" cy="4648849"/>
            <wp:effectExtent l="0" t="0" r="0" b="0"/>
            <wp:docPr id="902730797" name="Imagem 90273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6C592C21" wp14:editId="33FEE55A">
            <wp:extent cx="8602275" cy="4667901"/>
            <wp:effectExtent l="0" t="0" r="8890" b="0"/>
            <wp:docPr id="902730798" name="Imagem 90273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6F6" w14:textId="1BFADD59" w:rsidR="00C26F86" w:rsidRDefault="00C26F86" w:rsidP="65F95810">
      <w:pPr>
        <w:spacing w:line="360" w:lineRule="auto"/>
        <w:jc w:val="both"/>
        <w:rPr>
          <w:noProof/>
        </w:rPr>
      </w:pPr>
    </w:p>
    <w:p w14:paraId="6C9AC53B" w14:textId="77777777" w:rsidR="00386C6D" w:rsidRDefault="00386C6D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D6B87B" w14:textId="2E599D8E" w:rsidR="00C26F86" w:rsidRDefault="00970193" w:rsidP="00C26F8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3º Semana</w:t>
      </w:r>
      <w:r w:rsidR="00C26F86"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FE0EC7" wp14:editId="3389B8FE">
            <wp:extent cx="8182303" cy="2794179"/>
            <wp:effectExtent l="0" t="0" r="0" b="6350"/>
            <wp:docPr id="902730799" name="Imagem 90273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97622" cy="2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7483" w14:textId="2A3D10DB" w:rsidR="00970193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5757A8" wp14:editId="5ACA9761">
            <wp:extent cx="8453120" cy="5760085"/>
            <wp:effectExtent l="0" t="0" r="5080" b="0"/>
            <wp:docPr id="902730800" name="Imagem 90273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53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091" w14:textId="41610D1B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524508" wp14:editId="5C2F1E58">
            <wp:extent cx="8321040" cy="5760085"/>
            <wp:effectExtent l="0" t="0" r="3810" b="0"/>
            <wp:docPr id="902730801" name="Imagem 90273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35933A" wp14:editId="0F5DE77F">
            <wp:extent cx="8315960" cy="5760085"/>
            <wp:effectExtent l="0" t="0" r="8890" b="0"/>
            <wp:docPr id="902730802" name="Imagem 90273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4146AB12" wp14:editId="4F1DB2CC">
            <wp:extent cx="8068945" cy="5760085"/>
            <wp:effectExtent l="0" t="0" r="8255" b="0"/>
            <wp:docPr id="902730803" name="Imagem 90273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06894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908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4º Semana</w:t>
      </w:r>
    </w:p>
    <w:p w14:paraId="30205F46" w14:textId="5131BAD7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4751EC" wp14:editId="411EAF23">
            <wp:extent cx="8583223" cy="3038899"/>
            <wp:effectExtent l="0" t="0" r="8890" b="9525"/>
            <wp:docPr id="902730804" name="Imagem 90273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9DDF" w14:textId="2530C926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250C55" wp14:editId="4656DB44">
            <wp:extent cx="7437120" cy="5760085"/>
            <wp:effectExtent l="0" t="0" r="0" b="0"/>
            <wp:docPr id="902730805" name="Imagem 90273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9AC0D2" wp14:editId="2FE40A30">
            <wp:extent cx="7200265" cy="5760085"/>
            <wp:effectExtent l="0" t="0" r="635" b="0"/>
            <wp:docPr id="902730806" name="Imagem 90273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53221361" wp14:editId="5D4E58FD">
            <wp:extent cx="7997825" cy="5760085"/>
            <wp:effectExtent l="0" t="0" r="3175" b="0"/>
            <wp:docPr id="902730807" name="Imagem 90273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9978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21214328" wp14:editId="141A0A95">
            <wp:extent cx="8564170" cy="4706007"/>
            <wp:effectExtent l="0" t="0" r="8890" b="0"/>
            <wp:docPr id="902730808" name="Imagem 90273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6417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5FF4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7642F8" w:rsidSect="00970193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F789C7" wp14:editId="1F6D7F72">
            <wp:extent cx="8583223" cy="4420217"/>
            <wp:effectExtent l="0" t="0" r="8890" b="0"/>
            <wp:docPr id="902730809" name="Imagem 90273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CE5" w14:textId="1D009C0B" w:rsidR="007642F8" w:rsidRPr="007642F8" w:rsidRDefault="007642F8" w:rsidP="007642F8">
      <w:pPr>
        <w:spacing w:line="360" w:lineRule="auto"/>
        <w:jc w:val="both"/>
        <w:rPr>
          <w:rFonts w:ascii="Arial" w:hAnsi="Arial" w:cs="Arial"/>
          <w:szCs w:val="24"/>
        </w:rPr>
      </w:pPr>
      <w:r w:rsidRPr="007642F8">
        <w:rPr>
          <w:rFonts w:ascii="Arial" w:hAnsi="Arial" w:cs="Arial"/>
          <w:b/>
          <w:szCs w:val="24"/>
        </w:rPr>
        <w:lastRenderedPageBreak/>
        <w:t>Retrospectiva</w:t>
      </w:r>
      <w:r w:rsidRPr="007642F8">
        <w:rPr>
          <w:rFonts w:ascii="Arial" w:hAnsi="Arial" w:cs="Arial"/>
          <w:szCs w:val="24"/>
        </w:rPr>
        <w:t>: última sprint foi desafiadora, mas bem-sucedida. Durante esse período, o grupo enfrentou um volume significativo de atividades, o que demandou muito trabalho e dedicação. Além disso, durante os testes, identificamos uma quantidade considerável de bugs e falhas, o que exigiu esforço adicional para corrigi-los</w:t>
      </w:r>
      <w:r>
        <w:rPr>
          <w:rFonts w:ascii="Arial" w:hAnsi="Arial" w:cs="Arial"/>
          <w:szCs w:val="24"/>
        </w:rPr>
        <w:t xml:space="preserve"> e que ter separado um bom tempo no início dessa sprint foi essencial para garanti a execução de todas as tarefas. </w:t>
      </w:r>
      <w:r w:rsidRPr="007642F8">
        <w:rPr>
          <w:rFonts w:ascii="Arial" w:hAnsi="Arial" w:cs="Arial"/>
          <w:szCs w:val="24"/>
        </w:rPr>
        <w:t xml:space="preserve">Apesar dos obstáculos enfrentados, </w:t>
      </w:r>
      <w:r w:rsidR="0066181E">
        <w:rPr>
          <w:rFonts w:ascii="Arial" w:hAnsi="Arial" w:cs="Arial"/>
          <w:szCs w:val="24"/>
        </w:rPr>
        <w:t>h</w:t>
      </w:r>
      <w:r w:rsidRPr="007642F8">
        <w:rPr>
          <w:rFonts w:ascii="Arial" w:hAnsi="Arial" w:cs="Arial"/>
          <w:szCs w:val="24"/>
        </w:rPr>
        <w:t xml:space="preserve">ouve um sentimento de realização ao perceber que alcançamos os objetivos propostos. Todo o esforço e empenho investidos nessa última sprint valeram a pena. </w:t>
      </w:r>
      <w:r w:rsidR="0066181E">
        <w:rPr>
          <w:rFonts w:ascii="Arial" w:hAnsi="Arial" w:cs="Arial"/>
          <w:szCs w:val="24"/>
        </w:rPr>
        <w:t>O sentimento que fica com a conclusão dessa quarta e última é que com toda experiência adquirida no decorrer desses meses teríamos feito muita coisa diferente no começo do projeto para alcançar resultados ainda melhores.</w:t>
      </w:r>
    </w:p>
    <w:p w14:paraId="3785F782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118A0A" w14:textId="29750E32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56D3E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970193" w:rsidSect="007642F8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</w:p>
    <w:p w14:paraId="19B95FA1" w14:textId="77777777" w:rsidR="009C4767" w:rsidRPr="00B16357" w:rsidRDefault="009C4767" w:rsidP="009C4767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3" w:name="_Toc1416006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23"/>
      <w:r w:rsidRPr="00B16357">
        <w:rPr>
          <w:rFonts w:ascii="Arial" w:hAnsi="Arial" w:cs="Arial"/>
          <w:sz w:val="24"/>
          <w:szCs w:val="24"/>
        </w:rPr>
        <w:t>.</w:t>
      </w:r>
    </w:p>
    <w:p w14:paraId="77965C81" w14:textId="77777777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4" w:name="_Toc14160062"/>
      <w:r w:rsidRPr="2DDE0B1B">
        <w:rPr>
          <w:rFonts w:ascii="Arial" w:hAnsi="Arial" w:cs="Arial"/>
          <w:b w:val="0"/>
          <w:bCs w:val="0"/>
          <w:color w:val="auto"/>
          <w:sz w:val="24"/>
          <w:szCs w:val="24"/>
        </w:rPr>
        <w:t>Diagrama de Entidade e Relacionamento</w:t>
      </w:r>
      <w:bookmarkEnd w:id="24"/>
    </w:p>
    <w:p w14:paraId="5E67C9D5" w14:textId="62CA5145" w:rsidR="009C4767" w:rsidRPr="00DC6D0B" w:rsidRDefault="001279D7" w:rsidP="009C4767">
      <w:pPr>
        <w:jc w:val="center"/>
        <w:rPr>
          <w:u w:val="single"/>
        </w:rPr>
      </w:pPr>
      <w:r w:rsidRPr="001279D7">
        <w:rPr>
          <w:noProof/>
        </w:rPr>
        <w:drawing>
          <wp:inline distT="0" distB="0" distL="0" distR="0" wp14:anchorId="069CAE52" wp14:editId="08B62274">
            <wp:extent cx="12218276" cy="722797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221826" cy="72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C1CD" w14:textId="0628DD33" w:rsidR="009C4767" w:rsidRDefault="009C4767" w:rsidP="009C4767">
      <w:pPr>
        <w:jc w:val="center"/>
      </w:pPr>
      <w:r>
        <w:t>(Imagem – Diagrama de Entidade e Relacionamento)</w:t>
      </w:r>
    </w:p>
    <w:p w14:paraId="0AACDD49" w14:textId="77777777" w:rsidR="00700780" w:rsidRDefault="00700780" w:rsidP="00700780"/>
    <w:p w14:paraId="780BD922" w14:textId="4F93DC0D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5" w:name="_Toc14160063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Modelo lógico do banco de dados</w:t>
      </w:r>
      <w:bookmarkEnd w:id="25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0811EEF9" w14:textId="77777777" w:rsidR="009C4767" w:rsidRDefault="009C4767" w:rsidP="009C4767">
      <w:pPr>
        <w:jc w:val="center"/>
      </w:pPr>
    </w:p>
    <w:p w14:paraId="6A25EBF7" w14:textId="49BE334A" w:rsidR="009C4767" w:rsidRDefault="001279D7" w:rsidP="009C4767">
      <w:pPr>
        <w:jc w:val="center"/>
      </w:pPr>
      <w:r w:rsidRPr="001279D7">
        <w:rPr>
          <w:noProof/>
        </w:rPr>
        <w:drawing>
          <wp:inline distT="0" distB="0" distL="0" distR="0" wp14:anchorId="20C273D4" wp14:editId="156F2C78">
            <wp:extent cx="9336764" cy="7630511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421595" cy="7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CE7" w14:textId="0A4DBE40" w:rsidR="009C4767" w:rsidRDefault="009C4767" w:rsidP="009C4767">
      <w:pPr>
        <w:jc w:val="center"/>
      </w:pPr>
      <w:r>
        <w:t>(Imagem – Diagrama com modelo lógico)</w:t>
      </w:r>
    </w:p>
    <w:p w14:paraId="288F8E77" w14:textId="77777777" w:rsidR="009C4767" w:rsidRDefault="009C4767" w:rsidP="00DC6D0B">
      <w:pPr>
        <w:sectPr w:rsidR="009C4767" w:rsidSect="00700780">
          <w:pgSz w:w="23811" w:h="16838" w:orient="landscape" w:code="8"/>
          <w:pgMar w:top="1134" w:right="1134" w:bottom="1701" w:left="1701" w:header="709" w:footer="709" w:gutter="284"/>
          <w:cols w:space="708"/>
          <w:docGrid w:linePitch="360"/>
        </w:sectPr>
      </w:pPr>
    </w:p>
    <w:p w14:paraId="0E7E0A12" w14:textId="1541E472" w:rsidR="0C821B12" w:rsidRDefault="0C821B12" w:rsidP="56D2A6E6">
      <w:pPr>
        <w:spacing w:line="360" w:lineRule="auto"/>
        <w:jc w:val="both"/>
      </w:pPr>
    </w:p>
    <w:p w14:paraId="0A2D9EB1" w14:textId="3ABAD600" w:rsidR="00407F25" w:rsidRPr="00407F25" w:rsidRDefault="56889072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6" w:name="_Toc14160064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>Dicionário de dados</w:t>
      </w:r>
      <w:bookmarkEnd w:id="26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39F0AF0B" w14:textId="669C5D7F" w:rsidR="0D76F36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17BBD0BE" wp14:editId="5B3D7CC6">
            <wp:extent cx="5579745" cy="3183890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6A12" w14:textId="6B1EFE0C" w:rsidR="56D2A6E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1F05047A" wp14:editId="3D1E8D18">
            <wp:extent cx="5579745" cy="202184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F961" w14:textId="67F44BBF" w:rsidR="56D2A6E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220AD646" wp14:editId="31656705">
            <wp:extent cx="5579745" cy="230632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A7E" w14:textId="50782C57" w:rsidR="56D2A6E6" w:rsidRDefault="00DC6D0B" w:rsidP="56D2A6E6">
      <w:pPr>
        <w:spacing w:line="360" w:lineRule="auto"/>
        <w:jc w:val="both"/>
      </w:pPr>
      <w:r w:rsidRPr="00DC6D0B">
        <w:rPr>
          <w:noProof/>
        </w:rPr>
        <w:lastRenderedPageBreak/>
        <w:drawing>
          <wp:inline distT="0" distB="0" distL="0" distR="0" wp14:anchorId="399AFA7D" wp14:editId="331890CF">
            <wp:extent cx="5579745" cy="2567305"/>
            <wp:effectExtent l="0" t="0" r="190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E8F6" w14:textId="5DA73E03" w:rsidR="00DC6D0B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6B5A201A" wp14:editId="5F1AD99A">
            <wp:extent cx="5579745" cy="2298700"/>
            <wp:effectExtent l="0" t="0" r="1905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E356" w14:textId="2DD849D0" w:rsidR="00407F25" w:rsidRDefault="00407F25" w:rsidP="56D2A6E6">
      <w:pPr>
        <w:spacing w:line="360" w:lineRule="auto"/>
        <w:jc w:val="both"/>
      </w:pPr>
    </w:p>
    <w:p w14:paraId="5D9475DF" w14:textId="237AC687" w:rsidR="00407F25" w:rsidRDefault="00407F25" w:rsidP="56D2A6E6">
      <w:pPr>
        <w:spacing w:line="360" w:lineRule="auto"/>
        <w:jc w:val="both"/>
      </w:pPr>
    </w:p>
    <w:p w14:paraId="381EECB4" w14:textId="156B900F" w:rsidR="00407F25" w:rsidRDefault="00407F25" w:rsidP="56D2A6E6">
      <w:pPr>
        <w:spacing w:line="360" w:lineRule="auto"/>
        <w:jc w:val="both"/>
      </w:pPr>
    </w:p>
    <w:p w14:paraId="5A823AAE" w14:textId="51121DFF" w:rsidR="00407F25" w:rsidRDefault="00407F25" w:rsidP="56D2A6E6">
      <w:pPr>
        <w:spacing w:line="360" w:lineRule="auto"/>
        <w:jc w:val="both"/>
      </w:pPr>
    </w:p>
    <w:p w14:paraId="3F1591FC" w14:textId="398E3BED" w:rsidR="00407F25" w:rsidRDefault="00407F25" w:rsidP="56D2A6E6">
      <w:pPr>
        <w:spacing w:line="360" w:lineRule="auto"/>
        <w:jc w:val="both"/>
      </w:pPr>
    </w:p>
    <w:p w14:paraId="209DC299" w14:textId="5F3F36B4" w:rsidR="00407F25" w:rsidRDefault="00407F25" w:rsidP="56D2A6E6">
      <w:pPr>
        <w:spacing w:line="360" w:lineRule="auto"/>
        <w:jc w:val="both"/>
      </w:pPr>
    </w:p>
    <w:p w14:paraId="17229067" w14:textId="240A804F" w:rsidR="00407F25" w:rsidRDefault="00407F25" w:rsidP="56D2A6E6">
      <w:pPr>
        <w:spacing w:line="360" w:lineRule="auto"/>
        <w:jc w:val="both"/>
      </w:pPr>
    </w:p>
    <w:p w14:paraId="41E915B7" w14:textId="77777777" w:rsidR="00407F25" w:rsidRDefault="00407F25" w:rsidP="56D2A6E6">
      <w:pPr>
        <w:spacing w:line="360" w:lineRule="auto"/>
        <w:jc w:val="both"/>
      </w:pPr>
    </w:p>
    <w:p w14:paraId="5154BE94" w14:textId="00E26E06" w:rsidR="00407F25" w:rsidRPr="00407F25" w:rsidRDefault="00407F25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r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Estrutura banco de dados não relacional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br/>
      </w:r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21BB84B2" w14:textId="77777777" w:rsidR="00407F25" w:rsidRDefault="00407F25" w:rsidP="00A76061">
      <w:pPr>
        <w:spacing w:after="0" w:line="360" w:lineRule="auto"/>
        <w:jc w:val="both"/>
      </w:pPr>
      <w:r>
        <w:t>{</w:t>
      </w:r>
    </w:p>
    <w:p w14:paraId="31DE69CC" w14:textId="77777777" w:rsidR="00407F25" w:rsidRDefault="00407F25" w:rsidP="00A76061">
      <w:pPr>
        <w:spacing w:after="0" w:line="360" w:lineRule="auto"/>
        <w:jc w:val="both"/>
      </w:pPr>
      <w:r>
        <w:t xml:space="preserve">  "Medidor": {</w:t>
      </w:r>
    </w:p>
    <w:p w14:paraId="3C8D7560" w14:textId="77777777" w:rsidR="00407F25" w:rsidRDefault="00407F25" w:rsidP="00A76061">
      <w:pPr>
        <w:spacing w:after="0" w:line="360" w:lineRule="auto"/>
        <w:jc w:val="both"/>
      </w:pPr>
      <w:r>
        <w:t xml:space="preserve">    "1": {</w:t>
      </w:r>
    </w:p>
    <w:p w14:paraId="19DCBB8B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44138AE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CC49DB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5DE3D24B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8076C67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1FD66723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7F3F7AA2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41509FA6" w14:textId="77777777" w:rsidR="00407F25" w:rsidRDefault="00407F25" w:rsidP="00A76061">
      <w:pPr>
        <w:spacing w:after="0" w:line="360" w:lineRule="auto"/>
        <w:jc w:val="both"/>
      </w:pPr>
      <w:r>
        <w:t xml:space="preserve">    "2": {</w:t>
      </w:r>
    </w:p>
    <w:p w14:paraId="4D097474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7EC5551D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735F249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240C3DE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4AEA60D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3B24F4E0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13D2F90A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1FA8A8EF" w14:textId="77777777" w:rsidR="00407F25" w:rsidRDefault="00407F25" w:rsidP="00A76061">
      <w:pPr>
        <w:spacing w:after="0" w:line="360" w:lineRule="auto"/>
        <w:jc w:val="both"/>
      </w:pPr>
      <w:r>
        <w:t xml:space="preserve">    "3": {</w:t>
      </w:r>
    </w:p>
    <w:p w14:paraId="2465AA6C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6B47C3A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B29D661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4F1212B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363E6C6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2A98DE92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459F5A0F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0D4ED52F" w14:textId="77777777" w:rsidR="00407F25" w:rsidRDefault="00407F25" w:rsidP="00A76061">
      <w:pPr>
        <w:spacing w:after="0" w:line="360" w:lineRule="auto"/>
        <w:jc w:val="both"/>
      </w:pPr>
      <w:r>
        <w:t xml:space="preserve">    ...</w:t>
      </w:r>
    </w:p>
    <w:p w14:paraId="2455167C" w14:textId="77777777" w:rsidR="00407F25" w:rsidRDefault="00407F25" w:rsidP="00A76061">
      <w:pPr>
        <w:spacing w:after="0" w:line="360" w:lineRule="auto"/>
        <w:jc w:val="both"/>
      </w:pPr>
      <w:r>
        <w:t xml:space="preserve">  }</w:t>
      </w:r>
    </w:p>
    <w:p w14:paraId="048DAD49" w14:textId="6F4C658A" w:rsidR="56D2A6E6" w:rsidRDefault="00407F25" w:rsidP="00A76061">
      <w:pPr>
        <w:spacing w:after="0" w:line="360" w:lineRule="auto"/>
        <w:jc w:val="both"/>
      </w:pPr>
      <w:r>
        <w:t>}</w:t>
      </w:r>
    </w:p>
    <w:p w14:paraId="65D2FE2A" w14:textId="0380B85D" w:rsidR="56D2A6E6" w:rsidRDefault="56D2A6E6" w:rsidP="56D2A6E6">
      <w:pPr>
        <w:spacing w:line="360" w:lineRule="auto"/>
        <w:jc w:val="both"/>
      </w:pPr>
    </w:p>
    <w:p w14:paraId="07F023C8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2EB355E5" w14:textId="77777777" w:rsidR="0064000A" w:rsidRDefault="56D2A6E6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27" w:name="_Toc14160065"/>
      <w:r w:rsidRPr="56D2A6E6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27"/>
    </w:p>
    <w:p w14:paraId="4BDB5498" w14:textId="2956786D" w:rsidR="0090159B" w:rsidRDefault="00692F55" w:rsidP="004B39D3">
      <w:r w:rsidRPr="00692F55">
        <w:rPr>
          <w:noProof/>
        </w:rPr>
        <w:drawing>
          <wp:inline distT="0" distB="0" distL="0" distR="0" wp14:anchorId="3934AFE6" wp14:editId="6B0F495E">
            <wp:extent cx="1781901" cy="3960000"/>
            <wp:effectExtent l="0" t="0" r="889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88C1FFC" wp14:editId="11077C10">
            <wp:extent cx="1781901" cy="3960000"/>
            <wp:effectExtent l="0" t="0" r="889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6636014" wp14:editId="532F6917">
            <wp:extent cx="1781901" cy="3960000"/>
            <wp:effectExtent l="0" t="0" r="889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F55">
        <w:rPr>
          <w:noProof/>
        </w:rPr>
        <w:drawing>
          <wp:inline distT="0" distB="0" distL="0" distR="0" wp14:anchorId="546B003F" wp14:editId="73AD9E77">
            <wp:extent cx="1781901" cy="3960000"/>
            <wp:effectExtent l="0" t="0" r="889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667C5C7C" wp14:editId="29B968B5">
            <wp:extent cx="1828845" cy="396000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6DEA131" wp14:editId="18525368">
            <wp:extent cx="1828845" cy="396000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B78D" w14:textId="53BD0C05" w:rsidR="00692F55" w:rsidRDefault="00692F55" w:rsidP="004B39D3">
      <w:r w:rsidRPr="00692F55">
        <w:rPr>
          <w:noProof/>
        </w:rPr>
        <w:lastRenderedPageBreak/>
        <w:drawing>
          <wp:inline distT="0" distB="0" distL="0" distR="0" wp14:anchorId="113E7E12" wp14:editId="401398EF">
            <wp:extent cx="1828845" cy="396000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rPr>
          <w:noProof/>
        </w:rPr>
        <w:drawing>
          <wp:inline distT="0" distB="0" distL="0" distR="0" wp14:anchorId="601BB696" wp14:editId="4CFA3D6B">
            <wp:extent cx="1828845" cy="396000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rPr>
          <w:noProof/>
        </w:rPr>
        <w:drawing>
          <wp:inline distT="0" distB="0" distL="0" distR="0" wp14:anchorId="7EE7679C" wp14:editId="6FA3F524">
            <wp:extent cx="1828845" cy="396000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08C4" w14:textId="21E34520" w:rsidR="00F124C2" w:rsidRDefault="00F124C2" w:rsidP="004B39D3">
      <w:r w:rsidRPr="00F124C2">
        <w:rPr>
          <w:noProof/>
        </w:rPr>
        <w:drawing>
          <wp:inline distT="0" distB="0" distL="0" distR="0" wp14:anchorId="54F899A6" wp14:editId="77198366">
            <wp:extent cx="1745523" cy="4320000"/>
            <wp:effectExtent l="0" t="0" r="762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rPr>
          <w:noProof/>
        </w:rPr>
        <w:drawing>
          <wp:inline distT="0" distB="0" distL="0" distR="0" wp14:anchorId="4423AB4F" wp14:editId="0318D975">
            <wp:extent cx="1745523" cy="4320000"/>
            <wp:effectExtent l="0" t="0" r="7620" b="4445"/>
            <wp:docPr id="902730784" name="Imagem 90273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rPr>
          <w:noProof/>
        </w:rPr>
        <w:drawing>
          <wp:inline distT="0" distB="0" distL="0" distR="0" wp14:anchorId="7AF6317A" wp14:editId="28DE05D3">
            <wp:extent cx="1745523" cy="4320000"/>
            <wp:effectExtent l="0" t="0" r="762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1458" w14:textId="74D091AF" w:rsidR="00692F55" w:rsidRPr="00E54726" w:rsidRDefault="00F124C2" w:rsidP="004B39D3">
      <w:r w:rsidRPr="00F124C2">
        <w:rPr>
          <w:noProof/>
        </w:rPr>
        <w:lastRenderedPageBreak/>
        <w:drawing>
          <wp:inline distT="0" distB="0" distL="0" distR="0" wp14:anchorId="3556181A" wp14:editId="78B70F3F">
            <wp:extent cx="1882859" cy="7920000"/>
            <wp:effectExtent l="0" t="0" r="317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285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rPr>
          <w:noProof/>
        </w:rPr>
        <w:drawing>
          <wp:inline distT="0" distB="0" distL="0" distR="0" wp14:anchorId="1D495EFC" wp14:editId="190FF980">
            <wp:extent cx="1855582" cy="3780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5558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rPr>
          <w:noProof/>
        </w:rPr>
        <w:drawing>
          <wp:inline distT="0" distB="0" distL="0" distR="0" wp14:anchorId="421888DF" wp14:editId="67703429">
            <wp:extent cx="1785937" cy="3780000"/>
            <wp:effectExtent l="0" t="0" r="5080" b="0"/>
            <wp:docPr id="902730786" name="Imagem 90273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8593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8415" w14:textId="4610C736" w:rsidR="56D2A6E6" w:rsidRDefault="004B39D3" w:rsidP="56D2A6E6">
      <w:r>
        <w:t xml:space="preserve">  </w:t>
      </w:r>
    </w:p>
    <w:p w14:paraId="27ED9C8F" w14:textId="3C5E7F60" w:rsidR="56D2A6E6" w:rsidRDefault="56D2A6E6" w:rsidP="56D2A6E6"/>
    <w:p w14:paraId="1636505F" w14:textId="3591D4A3" w:rsidR="004B39D3" w:rsidRDefault="004B39D3" w:rsidP="56D2A6E6">
      <w:r>
        <w:lastRenderedPageBreak/>
        <w:t xml:space="preserve"> </w:t>
      </w:r>
    </w:p>
    <w:p w14:paraId="55750D7F" w14:textId="77777777" w:rsidR="0090159B" w:rsidRPr="007C6981" w:rsidRDefault="0090159B" w:rsidP="0090159B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8" w:name="_Toc14160066"/>
      <w:r w:rsidRPr="2B9626B9">
        <w:rPr>
          <w:rFonts w:ascii="Arial" w:hAnsi="Arial" w:cs="Arial"/>
          <w:color w:val="auto"/>
          <w:sz w:val="24"/>
          <w:szCs w:val="24"/>
        </w:rPr>
        <w:t>CONCLUSÃO</w:t>
      </w:r>
      <w:bookmarkEnd w:id="28"/>
    </w:p>
    <w:p w14:paraId="3E8513C7" w14:textId="7A1E4167" w:rsidR="00AB0D1F" w:rsidRPr="00AB0D1F" w:rsidRDefault="0066181E" w:rsidP="00961123">
      <w:pPr>
        <w:jc w:val="both"/>
        <w:rPr>
          <w:rFonts w:ascii="Arial" w:hAnsi="Arial" w:cs="Arial"/>
          <w:sz w:val="24"/>
          <w:szCs w:val="24"/>
        </w:rPr>
      </w:pPr>
      <w:bookmarkStart w:id="29" w:name="_Toc90215145"/>
      <w:r w:rsidRPr="0066181E">
        <w:rPr>
          <w:rFonts w:ascii="Arial" w:hAnsi="Arial" w:cs="Arial"/>
          <w:sz w:val="24"/>
          <w:szCs w:val="24"/>
        </w:rPr>
        <w:t xml:space="preserve">Durante todo o processo, enfrentamos desafios significativos, especialmente na etapa de integração do Arduino e na montagem dos circuitos, uma vez que não possuíamos proficiência prévia nessa área. No entanto, superamos essas dificuldades com </w:t>
      </w:r>
      <w:r w:rsidR="00DB6611">
        <w:rPr>
          <w:rFonts w:ascii="Arial" w:hAnsi="Arial" w:cs="Arial"/>
          <w:sz w:val="24"/>
          <w:szCs w:val="24"/>
        </w:rPr>
        <w:t>ajuda dos professores e muita dedicação para conseguíssemos fazer nossa ideia dar certo</w:t>
      </w:r>
      <w:r w:rsidRPr="0066181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 xml:space="preserve">As dificuldades enfrentadas ao longo do projeto nos proporcionaram uma valiosa experiência de aprendizado, tornando-nos mais preparados para atuar em trabalhos futuros em </w:t>
      </w:r>
      <w:proofErr w:type="spellStart"/>
      <w:r w:rsidRPr="0066181E">
        <w:rPr>
          <w:rFonts w:ascii="Arial" w:hAnsi="Arial" w:cs="Arial"/>
          <w:sz w:val="24"/>
          <w:szCs w:val="24"/>
        </w:rPr>
        <w:t>squads</w:t>
      </w:r>
      <w:proofErr w:type="spellEnd"/>
      <w:r w:rsidRPr="0066181E">
        <w:rPr>
          <w:rFonts w:ascii="Arial" w:hAnsi="Arial" w:cs="Arial"/>
          <w:sz w:val="24"/>
          <w:szCs w:val="24"/>
        </w:rPr>
        <w:t>. Acreditamos que essa experiência contribuirá significativamente para nossas trajetórias profissionais, proporcionando uma base sólida para o desenvolvimento de soluções tecnológicas inovadoras.</w:t>
      </w:r>
      <w:r w:rsidR="00DB6611"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>Estamos orgulhosos do trabalho realizado e motivados a continuar aprimorando nossas habilidades e contribuindo para o avanço da tecnologia em benefício da sociedade.</w:t>
      </w:r>
      <w:r w:rsidR="00AB0D1F" w:rsidRPr="00AB0D1F">
        <w:rPr>
          <w:rFonts w:ascii="Arial" w:hAnsi="Arial" w:cs="Arial"/>
          <w:sz w:val="24"/>
          <w:szCs w:val="24"/>
        </w:rPr>
        <w:tab/>
      </w:r>
    </w:p>
    <w:p w14:paraId="17FEF2EA" w14:textId="42222EF9" w:rsidR="00475A22" w:rsidRDefault="00056054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0" w:name="_Toc90215144"/>
      <w:bookmarkEnd w:id="29"/>
      <w:r>
        <w:rPr>
          <w:rFonts w:ascii="Arial" w:hAnsi="Arial" w:cs="Arial"/>
          <w:color w:val="auto"/>
          <w:sz w:val="24"/>
          <w:szCs w:val="24"/>
        </w:rPr>
        <w:t>R</w:t>
      </w:r>
      <w:r w:rsidR="00475A22" w:rsidRPr="00475A22">
        <w:rPr>
          <w:rFonts w:ascii="Arial" w:hAnsi="Arial" w:cs="Arial"/>
          <w:color w:val="auto"/>
          <w:sz w:val="24"/>
          <w:szCs w:val="24"/>
        </w:rPr>
        <w:t>esultados obtidos</w:t>
      </w:r>
      <w:r w:rsidR="00AB0D1F"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2FF1D7B" w14:textId="4784BED2" w:rsidR="00475A22" w:rsidRPr="00475A22" w:rsidRDefault="00475A22" w:rsidP="00961123">
      <w:pPr>
        <w:jc w:val="both"/>
      </w:pPr>
      <w:r w:rsidRPr="00475A22">
        <w:rPr>
          <w:rFonts w:ascii="Arial" w:hAnsi="Arial" w:cs="Arial"/>
          <w:sz w:val="24"/>
          <w:szCs w:val="24"/>
        </w:rPr>
        <w:t>O aplicativo desenvolvido demonstrou sua eficácia ao monitorar o consumo de energia em tempo real, fornecendo aos usuários informações precisas e valiosas para o controle e economia de energia em suas residências. Nossa plataforma permite que os clientes realizem todas as etapas necessárias para cadastro e login, e uma vez que possuam o equipamento de medição em suas residências, podem acompanhar seu consumo mensal e o valor da fatura em tempo real. Dessa forma, oferecemos aos usuários uma ferramenta completa e acessível para gerenciar seu consumo de energia com facilidade e conveniência.</w:t>
      </w:r>
    </w:p>
    <w:p w14:paraId="66F2E42A" w14:textId="5780483F" w:rsidR="00475A22" w:rsidRPr="00475A22" w:rsidRDefault="00475A22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 xml:space="preserve">Constatações </w:t>
      </w:r>
    </w:p>
    <w:bookmarkEnd w:id="30"/>
    <w:p w14:paraId="71BDC185" w14:textId="29B3C806" w:rsidR="00AB0D1F" w:rsidRDefault="00475A22" w:rsidP="00961123">
      <w:pPr>
        <w:jc w:val="both"/>
        <w:rPr>
          <w:rFonts w:ascii="Arial" w:hAnsi="Arial" w:cs="Arial"/>
          <w:sz w:val="24"/>
          <w:szCs w:val="24"/>
        </w:rPr>
      </w:pPr>
      <w:r w:rsidRPr="00475A22">
        <w:rPr>
          <w:rFonts w:ascii="Arial" w:hAnsi="Arial" w:cs="Arial"/>
          <w:sz w:val="24"/>
          <w:szCs w:val="24"/>
        </w:rPr>
        <w:t>A ideia de criar um dispositivo com Arduino que fosse capaz de captar o consumo gerado por uma residência parecia, inicialmente, uma opção mais econômica. No entanto, ao pesquisarmos sobre todas as peças necessárias para sua montagem, percebemos que criar um dispositivo patenteável e de uso generalizado pela população se tornaria inviável devido aos custos envolvidos na aquisição dessas peças.</w:t>
      </w:r>
    </w:p>
    <w:p w14:paraId="30F75A05" w14:textId="0C2A3695" w:rsidR="0090159B" w:rsidRPr="00AB0D1F" w:rsidRDefault="00056054" w:rsidP="00AB0D1F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1" w:name="_Toc90215146"/>
      <w:bookmarkStart w:id="32" w:name="_Toc14160069"/>
      <w:r>
        <w:rPr>
          <w:rFonts w:ascii="Arial" w:hAnsi="Arial" w:cs="Arial"/>
          <w:color w:val="auto"/>
          <w:sz w:val="24"/>
          <w:szCs w:val="24"/>
        </w:rPr>
        <w:t>A</w:t>
      </w:r>
      <w:r w:rsidR="0090159B" w:rsidRPr="2B9626B9">
        <w:rPr>
          <w:rFonts w:ascii="Arial" w:hAnsi="Arial" w:cs="Arial"/>
          <w:color w:val="auto"/>
          <w:sz w:val="24"/>
          <w:szCs w:val="24"/>
        </w:rPr>
        <w:t>perfeiçoamentos técnicos</w:t>
      </w:r>
      <w:bookmarkEnd w:id="31"/>
      <w:bookmarkEnd w:id="32"/>
      <w:r w:rsidR="00AB0D1F">
        <w:tab/>
      </w:r>
    </w:p>
    <w:p w14:paraId="2916C19D" w14:textId="56D3D30E" w:rsidR="0090159B" w:rsidRPr="00DB6611" w:rsidRDefault="00DB6611" w:rsidP="00961123">
      <w:pPr>
        <w:jc w:val="both"/>
        <w:rPr>
          <w:rFonts w:ascii="Arial" w:hAnsi="Arial" w:cs="Arial"/>
          <w:sz w:val="24"/>
          <w:szCs w:val="24"/>
        </w:rPr>
      </w:pPr>
      <w:r w:rsidRPr="00DB6611">
        <w:rPr>
          <w:rFonts w:ascii="Arial" w:hAnsi="Arial" w:cs="Arial"/>
          <w:sz w:val="24"/>
          <w:szCs w:val="24"/>
        </w:rPr>
        <w:t>O próximo passo para aprimorar ainda mais a utilidade do aplicativo é a criação de um histórico detalhado do consumo. Esse recurso permitirá aos usuários visualizar gráficos com dados não apenas mensais, mas também semanais, diários e por hora, proporcionando uma ampla gama de opções para monitorar o consumo de energia em suas residências.</w:t>
      </w:r>
      <w:r>
        <w:rPr>
          <w:rFonts w:ascii="Arial" w:hAnsi="Arial" w:cs="Arial"/>
          <w:sz w:val="24"/>
          <w:szCs w:val="24"/>
        </w:rPr>
        <w:t xml:space="preserve"> </w:t>
      </w:r>
      <w:r w:rsidRPr="00DB6611">
        <w:rPr>
          <w:rFonts w:ascii="Arial" w:hAnsi="Arial" w:cs="Arial"/>
          <w:sz w:val="24"/>
          <w:szCs w:val="24"/>
        </w:rPr>
        <w:t xml:space="preserve">Além disso, visando uma experiência ainda mais avançada, o aplicativo poderá empregar inteligência artificial, uma tecnologia cada vez mais presente atualmente. Através da análise de padrões de consumo eficiente </w:t>
      </w:r>
      <w:r w:rsidRPr="00DB6611">
        <w:rPr>
          <w:rFonts w:ascii="Arial" w:hAnsi="Arial" w:cs="Arial"/>
          <w:sz w:val="24"/>
          <w:szCs w:val="24"/>
        </w:rPr>
        <w:lastRenderedPageBreak/>
        <w:t>e ineficiente, a IA será capaz de identificar comportamentos fora da curva e enviar notificações aos usuários, alertando-os sobre possíveis desperdícios ou anomalias em seu consumo de energia.</w:t>
      </w:r>
    </w:p>
    <w:p w14:paraId="74869460" w14:textId="77777777" w:rsidR="00AB0D1F" w:rsidRDefault="00AB0D1F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08AC33" w14:textId="77777777" w:rsidR="00430467" w:rsidRPr="007C6981" w:rsidRDefault="00430467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3" w:name="_Toc14160070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REFERÊNCIAS</w:t>
      </w:r>
      <w:bookmarkEnd w:id="33"/>
    </w:p>
    <w:p w14:paraId="53AD6BD1" w14:textId="77777777" w:rsidR="00CF499E" w:rsidRDefault="00CF499E" w:rsidP="00CF499E">
      <w:pPr>
        <w:rPr>
          <w:rFonts w:ascii="Arial" w:hAnsi="Arial" w:cs="Arial"/>
          <w:sz w:val="24"/>
          <w:szCs w:val="24"/>
        </w:rPr>
      </w:pPr>
    </w:p>
    <w:p w14:paraId="6F645339" w14:textId="1A80A101" w:rsidR="00F65C30" w:rsidRPr="00CF499E" w:rsidRDefault="00F65C30" w:rsidP="00961123">
      <w:pPr>
        <w:jc w:val="both"/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WIKIPÉDIA</w:t>
      </w:r>
      <w:r w:rsidRPr="00CF499E">
        <w:rPr>
          <w:rFonts w:ascii="Arial" w:hAnsi="Arial" w:cs="Arial"/>
          <w:sz w:val="24"/>
          <w:szCs w:val="24"/>
        </w:rPr>
        <w:t>. Lista de países por consumo de eletricidade. Disponível em: https://pt.wikipedia.org/wiki/Lista_de_pa%C3%ADses_por_consumo_de_eletricidade. Acesso em: 14 mar. 2023.</w:t>
      </w:r>
    </w:p>
    <w:p w14:paraId="14185501" w14:textId="77777777" w:rsidR="000B54C6" w:rsidRDefault="00CF499E" w:rsidP="00961123">
      <w:pPr>
        <w:jc w:val="both"/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AGÊNCIA BRASIL</w:t>
      </w:r>
      <w:r w:rsidRPr="00CF499E">
        <w:rPr>
          <w:rFonts w:ascii="Arial" w:hAnsi="Arial" w:cs="Arial"/>
          <w:sz w:val="24"/>
          <w:szCs w:val="24"/>
        </w:rPr>
        <w:t>. Pesquisa revela que 58% dos brasileiros não se dedicam às próprias finanças. Agência Brasil, 15 mar. 2018. Disponível em: https://agenciabrasil.ebc.com.br/economia/noticia/2018-03/pesquisa-revela-que-58-dos-brasileiros-nao-se-dedicam-proprias-financas. Acesso em: 14 mar. 2023.</w:t>
      </w:r>
    </w:p>
    <w:p w14:paraId="2E1A6DD1" w14:textId="77777777" w:rsidR="004233B8" w:rsidRDefault="000B54C6" w:rsidP="00961123">
      <w:pPr>
        <w:jc w:val="both"/>
        <w:rPr>
          <w:rFonts w:ascii="Arial" w:hAnsi="Arial" w:cs="Arial"/>
          <w:sz w:val="24"/>
          <w:szCs w:val="24"/>
        </w:rPr>
      </w:pPr>
      <w:r w:rsidRPr="000B54C6">
        <w:rPr>
          <w:rFonts w:ascii="Arial" w:hAnsi="Arial" w:cs="Arial"/>
          <w:b/>
          <w:bCs/>
          <w:sz w:val="24"/>
          <w:szCs w:val="24"/>
        </w:rPr>
        <w:t>BRASIL DE FATO.</w:t>
      </w:r>
      <w:r w:rsidRPr="000B54C6">
        <w:t xml:space="preserve"> </w:t>
      </w:r>
      <w:r w:rsidRPr="000B54C6">
        <w:rPr>
          <w:rFonts w:ascii="Arial" w:hAnsi="Arial" w:cs="Arial"/>
          <w:sz w:val="24"/>
          <w:szCs w:val="24"/>
        </w:rPr>
        <w:t>Quatro a cada dez brasileiros adultos estão com nome sujo por inadimplência. Brasil de Fato, 22 ago. 2022. Disponível em: https://www.brasildefato.com.br/2022/08/22/quatro-a-cada-dez-brasileiros-adultos-estao-com-nome-sujo-por-inadimplencia. Acesso em: 14 mar. 2023.</w:t>
      </w:r>
    </w:p>
    <w:p w14:paraId="48B9145E" w14:textId="77777777" w:rsidR="007461F2" w:rsidRDefault="004233B8" w:rsidP="00961123">
      <w:pPr>
        <w:jc w:val="both"/>
        <w:rPr>
          <w:rFonts w:ascii="Arial" w:hAnsi="Arial" w:cs="Arial"/>
          <w:sz w:val="24"/>
          <w:szCs w:val="24"/>
        </w:rPr>
      </w:pPr>
      <w:r w:rsidRPr="004233B8">
        <w:rPr>
          <w:rFonts w:ascii="Arial" w:hAnsi="Arial" w:cs="Arial"/>
          <w:b/>
          <w:bCs/>
          <w:sz w:val="24"/>
          <w:szCs w:val="24"/>
        </w:rPr>
        <w:t>ENERGES</w:t>
      </w:r>
      <w:r w:rsidRPr="004233B8">
        <w:t xml:space="preserve">. </w:t>
      </w:r>
      <w:r w:rsidRPr="004233B8">
        <w:rPr>
          <w:rFonts w:ascii="Arial" w:hAnsi="Arial" w:cs="Arial"/>
          <w:sz w:val="24"/>
          <w:szCs w:val="24"/>
        </w:rPr>
        <w:t xml:space="preserve">Entendendo a fatura de energia. </w:t>
      </w:r>
      <w:proofErr w:type="spellStart"/>
      <w:r w:rsidRPr="004233B8">
        <w:rPr>
          <w:rFonts w:ascii="Arial" w:hAnsi="Arial" w:cs="Arial"/>
          <w:sz w:val="24"/>
          <w:szCs w:val="24"/>
        </w:rPr>
        <w:t>Energes</w:t>
      </w:r>
      <w:proofErr w:type="spellEnd"/>
      <w:r w:rsidRPr="004233B8">
        <w:rPr>
          <w:rFonts w:ascii="Arial" w:hAnsi="Arial" w:cs="Arial"/>
          <w:sz w:val="24"/>
          <w:szCs w:val="24"/>
        </w:rPr>
        <w:t>, 2019. Disponível em: https://energes.com.br/entendendo-a-fatura-de-energia-3/. Acesso em: 15 mar. 2023.</w:t>
      </w:r>
    </w:p>
    <w:p w14:paraId="187F57B8" w14:textId="4A1015D2" w:rsidR="00B63473" w:rsidRDefault="007461F2" w:rsidP="00961123">
      <w:pPr>
        <w:jc w:val="both"/>
      </w:pPr>
      <w:r w:rsidRPr="007461F2">
        <w:rPr>
          <w:rFonts w:ascii="Arial" w:hAnsi="Arial" w:cs="Arial"/>
          <w:b/>
          <w:bCs/>
          <w:sz w:val="24"/>
          <w:szCs w:val="24"/>
        </w:rPr>
        <w:t>INSTITUTO</w:t>
      </w:r>
      <w:r w:rsidRPr="007461F2"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AKATU</w:t>
      </w:r>
      <w:r w:rsidRPr="007461F2">
        <w:t xml:space="preserve">. </w:t>
      </w:r>
      <w:r w:rsidRPr="0079672A">
        <w:rPr>
          <w:rFonts w:ascii="Arial" w:hAnsi="Arial" w:cs="Arial"/>
          <w:sz w:val="24"/>
          <w:szCs w:val="24"/>
        </w:rPr>
        <w:t>Como os brasileiros entendem e praticam o consumo consciente de energia elétrica. São Paulo, 2015. Disponível em: https://www.akatu.org.br/wp-content/uploads/2015/07/Estudo_Energia_Akatu_2015_final.pdf. Acesso em: 15 mar. 2023.</w:t>
      </w:r>
      <w:r w:rsidR="00B63473">
        <w:br w:type="page"/>
      </w:r>
    </w:p>
    <w:p w14:paraId="4271129A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4" w:name="_Toc1416007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GLOSSÁRIO</w:t>
      </w:r>
      <w:bookmarkEnd w:id="34"/>
    </w:p>
    <w:p w14:paraId="310B2AB4" w14:textId="77777777" w:rsidR="007461F2" w:rsidRDefault="007461F2" w:rsidP="0096112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ACFEAC2" w14:textId="24B0E342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Figma</w:t>
      </w:r>
      <w:proofErr w:type="spellEnd"/>
      <w:r w:rsidRPr="007461F2">
        <w:rPr>
          <w:rFonts w:ascii="Arial" w:hAnsi="Arial" w:cs="Arial"/>
          <w:sz w:val="24"/>
          <w:szCs w:val="24"/>
        </w:rPr>
        <w:t>: Ferramenta de design gráfico e interface do usuário, utilizada para criar protótipos de interfaces de aplicativos e websites.</w:t>
      </w:r>
    </w:p>
    <w:p w14:paraId="762E41A7" w14:textId="18F2F932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Visual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>: Ambiente de desenvolvimento integrado (IDE) da Microsoft utilizado para criar aplicativos para a plataforma Windows.</w:t>
      </w:r>
    </w:p>
    <w:p w14:paraId="0D080A23" w14:textId="3C4EB94C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Android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 xml:space="preserve">: IDE oficial do Google para desenvolvimento de aplicativos Android, baseado no ambiente de desenvolvimento </w:t>
      </w:r>
      <w:proofErr w:type="spellStart"/>
      <w:r w:rsidRPr="007461F2">
        <w:rPr>
          <w:rFonts w:ascii="Arial" w:hAnsi="Arial" w:cs="Arial"/>
          <w:sz w:val="24"/>
          <w:szCs w:val="24"/>
        </w:rPr>
        <w:t>IntelliJ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 IDEA.</w:t>
      </w:r>
    </w:p>
    <w:p w14:paraId="3CE8F9F2" w14:textId="3327730D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MySQL</w:t>
      </w:r>
      <w:r w:rsidRPr="007461F2">
        <w:rPr>
          <w:rFonts w:ascii="Arial" w:hAnsi="Arial" w:cs="Arial"/>
          <w:sz w:val="24"/>
          <w:szCs w:val="24"/>
        </w:rPr>
        <w:t>: Sistema de gerenciamento de banco de dados relacional, amplamente utilizado para aplicações web.</w:t>
      </w:r>
    </w:p>
    <w:p w14:paraId="5EB9B72C" w14:textId="0B75766B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Arduino</w:t>
      </w:r>
      <w:r w:rsidRPr="007461F2">
        <w:rPr>
          <w:rFonts w:ascii="Arial" w:hAnsi="Arial" w:cs="Arial"/>
          <w:sz w:val="24"/>
          <w:szCs w:val="24"/>
        </w:rPr>
        <w:t>: Plataforma eletrônica de prototipagem com hardware e software livres, utilizada para criar projetos interativos.</w:t>
      </w:r>
    </w:p>
    <w:p w14:paraId="5D5D993D" w14:textId="2A128696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KW/h</w:t>
      </w:r>
      <w:r w:rsidRPr="007461F2">
        <w:rPr>
          <w:rFonts w:ascii="Arial" w:hAnsi="Arial" w:cs="Arial"/>
          <w:sz w:val="24"/>
          <w:szCs w:val="24"/>
        </w:rPr>
        <w:t>: Unidade de medida de energia elétrica, representando a quantidade de energia consumida em um período de tempo.</w:t>
      </w:r>
    </w:p>
    <w:p w14:paraId="486373D0" w14:textId="23C1DF44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Java</w:t>
      </w:r>
      <w:r w:rsidRPr="007461F2">
        <w:rPr>
          <w:rFonts w:ascii="Arial" w:hAnsi="Arial" w:cs="Arial"/>
          <w:sz w:val="24"/>
          <w:szCs w:val="24"/>
        </w:rPr>
        <w:t>: Linguagem de programação de alto nível, orientada a objetos e utilizada para desenvolvimento de aplicativos desktop, web e mobile.</w:t>
      </w:r>
    </w:p>
    <w:p w14:paraId="13FC4443" w14:textId="5F9F0513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Webservice</w:t>
      </w:r>
      <w:r w:rsidRPr="007461F2">
        <w:rPr>
          <w:rFonts w:ascii="Arial" w:hAnsi="Arial" w:cs="Arial"/>
          <w:sz w:val="24"/>
          <w:szCs w:val="24"/>
        </w:rPr>
        <w:t>: Serviço de comunicação entre aplicações pela internet, utilizando protocolos padrões, como SOAP e REST.</w:t>
      </w:r>
    </w:p>
    <w:p w14:paraId="7FD8D88A" w14:textId="72928DC7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C#:</w:t>
      </w:r>
      <w:r w:rsidRPr="007461F2">
        <w:rPr>
          <w:rFonts w:ascii="Arial" w:hAnsi="Arial" w:cs="Arial"/>
          <w:sz w:val="24"/>
          <w:szCs w:val="24"/>
        </w:rPr>
        <w:t xml:space="preserve"> Linguagem de programação desenvolvida pela Microsoft, utilizada para criar aplicativos Windows e web.</w:t>
      </w:r>
    </w:p>
    <w:p w14:paraId="16EF0279" w14:textId="7B56105D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ProgressBar</w:t>
      </w:r>
      <w:proofErr w:type="spellEnd"/>
      <w:r w:rsidRPr="007461F2">
        <w:rPr>
          <w:rFonts w:ascii="Arial" w:hAnsi="Arial" w:cs="Arial"/>
          <w:sz w:val="24"/>
          <w:szCs w:val="24"/>
        </w:rPr>
        <w:t>: Componente gráfico utilizado para exibir o andamento de uma tarefa ou processo em um aplicativo.</w:t>
      </w:r>
    </w:p>
    <w:p w14:paraId="0152D5FC" w14:textId="2FBEB067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IDE</w:t>
      </w:r>
      <w:r w:rsidRPr="007461F2">
        <w:rPr>
          <w:rFonts w:ascii="Arial" w:hAnsi="Arial" w:cs="Arial"/>
          <w:sz w:val="24"/>
          <w:szCs w:val="24"/>
        </w:rPr>
        <w:t>: Ambiente de desenvolvimento integrado, ferramenta que oferece um conjunto de recursos para facilitar a criação de aplicativos.</w:t>
      </w:r>
    </w:p>
    <w:p w14:paraId="17EC7D9F" w14:textId="4182398F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: Plataforma de hospedagem de código-fonte e colaboração, baseada no sistema de controle de versões </w:t>
      </w:r>
      <w:proofErr w:type="spellStart"/>
      <w:r w:rsidRPr="007461F2">
        <w:rPr>
          <w:rFonts w:ascii="Arial" w:hAnsi="Arial" w:cs="Arial"/>
          <w:sz w:val="24"/>
          <w:szCs w:val="24"/>
        </w:rPr>
        <w:t>Git</w:t>
      </w:r>
      <w:proofErr w:type="spellEnd"/>
      <w:r w:rsidRPr="007461F2">
        <w:rPr>
          <w:rFonts w:ascii="Arial" w:hAnsi="Arial" w:cs="Arial"/>
          <w:sz w:val="24"/>
          <w:szCs w:val="24"/>
        </w:rPr>
        <w:t>.</w:t>
      </w:r>
    </w:p>
    <w:p w14:paraId="082B1C86" w14:textId="3BE6EA22" w:rsidR="007461F2" w:rsidRPr="007461F2" w:rsidRDefault="007461F2" w:rsidP="00961123">
      <w:pPr>
        <w:jc w:val="both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PIS</w:t>
      </w:r>
      <w:r w:rsidRPr="007461F2">
        <w:rPr>
          <w:rFonts w:ascii="Arial" w:hAnsi="Arial" w:cs="Arial"/>
          <w:sz w:val="24"/>
          <w:szCs w:val="24"/>
        </w:rPr>
        <w:t>: Programa de Integração Social, contribuição social paga pelas empresas para financiar o seguro-desemprego e o abono salarial.</w:t>
      </w:r>
    </w:p>
    <w:p w14:paraId="54738AF4" w14:textId="78F1FDE5" w:rsidR="00B63473" w:rsidRDefault="007461F2" w:rsidP="00961123">
      <w:pPr>
        <w:jc w:val="both"/>
      </w:pPr>
      <w:r w:rsidRPr="007461F2">
        <w:rPr>
          <w:rFonts w:ascii="Arial" w:hAnsi="Arial" w:cs="Arial"/>
          <w:b/>
          <w:bCs/>
          <w:sz w:val="24"/>
          <w:szCs w:val="24"/>
        </w:rPr>
        <w:t>ICMS</w:t>
      </w:r>
      <w:r w:rsidRPr="007461F2">
        <w:rPr>
          <w:rFonts w:ascii="Arial" w:hAnsi="Arial" w:cs="Arial"/>
          <w:sz w:val="24"/>
          <w:szCs w:val="24"/>
        </w:rPr>
        <w:t>: Imposto sobre Circulação de Mercadorias e Serviços, tributo estadual que incide sobre a comercialização de produtos e serviços.</w:t>
      </w:r>
      <w:r w:rsidR="00B63473">
        <w:br w:type="page"/>
      </w:r>
    </w:p>
    <w:p w14:paraId="5A17919B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5" w:name="_Toc1416007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ANEXOS</w:t>
      </w:r>
      <w:bookmarkEnd w:id="35"/>
    </w:p>
    <w:p w14:paraId="6A3E3FA5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houver necessidade</w:t>
      </w:r>
    </w:p>
    <w:p w14:paraId="46ABBD8F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BBA33E" w14:textId="77777777" w:rsidR="00430467" w:rsidRDefault="0043046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4FCBC1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8C6B09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2A365" w14:textId="77777777" w:rsidR="007C6981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71F136" w14:textId="77777777" w:rsidR="005E0BEC" w:rsidRPr="007C6981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199465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A123B1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064CD3" w:rsidSect="001C3063"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Paulo Henrique Pansani" w:date="2023-05-08T19:40:00Z" w:initials="PHP">
    <w:p w14:paraId="1FB2DC6E" w14:textId="77777777" w:rsidR="001279D7" w:rsidRDefault="001279D7" w:rsidP="001279D7">
      <w:pPr>
        <w:pStyle w:val="Textodecomentrio"/>
      </w:pPr>
      <w:r>
        <w:rPr>
          <w:rStyle w:val="Refdecomentrio"/>
        </w:rPr>
        <w:annotationRef/>
      </w:r>
      <w:r>
        <w:t>Cada caso de uso possui dependencia com logar. Ok, tá certo. Mas o usuario pode se logar? Então precisa ter uma associação entre ele e o logar.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FB2DC6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3CE9A" w16cex:dateUtc="2023-05-08T2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FB2DC6E" w16cid:durableId="2803CE9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E6ADB" w14:textId="77777777" w:rsidR="00E516AF" w:rsidRDefault="00E516AF" w:rsidP="00FD6FC5">
      <w:pPr>
        <w:spacing w:after="0" w:line="240" w:lineRule="auto"/>
      </w:pPr>
      <w:r>
        <w:separator/>
      </w:r>
    </w:p>
  </w:endnote>
  <w:endnote w:type="continuationSeparator" w:id="0">
    <w:p w14:paraId="45656232" w14:textId="77777777" w:rsidR="00E516AF" w:rsidRDefault="00E516AF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3530A09E" w14:textId="77777777" w:rsidTr="24D81DA1">
      <w:trPr>
        <w:trHeight w:val="300"/>
      </w:trPr>
      <w:tc>
        <w:tcPr>
          <w:tcW w:w="3020" w:type="dxa"/>
        </w:tcPr>
        <w:p w14:paraId="01170974" w14:textId="6D4AD7B3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17325558" w14:textId="71D8CF6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54720BCB" w14:textId="58D7FF99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41BA115D" w14:textId="3164CB8E" w:rsidR="001279D7" w:rsidRDefault="001279D7" w:rsidP="24D81DA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258D8" w14:textId="77777777" w:rsidR="001279D7" w:rsidRDefault="001279D7">
    <w:pPr>
      <w:pStyle w:val="Rodap"/>
      <w:jc w:val="right"/>
    </w:pPr>
  </w:p>
  <w:p w14:paraId="6FFBD3EC" w14:textId="77777777" w:rsidR="001279D7" w:rsidRDefault="001279D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49B9A88F" w14:textId="77777777" w:rsidTr="24D81DA1">
      <w:trPr>
        <w:trHeight w:val="300"/>
      </w:trPr>
      <w:tc>
        <w:tcPr>
          <w:tcW w:w="3020" w:type="dxa"/>
        </w:tcPr>
        <w:p w14:paraId="0FA96110" w14:textId="42A75009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3F4DD54F" w14:textId="052348C2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1ED25887" w14:textId="04C29586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03899B8A" w14:textId="3F13EDFE" w:rsidR="001279D7" w:rsidRDefault="001279D7" w:rsidP="24D81DA1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FE7CE" w14:textId="77777777" w:rsidR="001279D7" w:rsidRDefault="001279D7">
    <w:pPr>
      <w:pStyle w:val="Rodap"/>
      <w:jc w:val="right"/>
    </w:pPr>
  </w:p>
  <w:p w14:paraId="41004F19" w14:textId="77777777" w:rsidR="001279D7" w:rsidRDefault="001279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FB9BA" w14:textId="77777777" w:rsidR="00E516AF" w:rsidRDefault="00E516AF" w:rsidP="00FD6FC5">
      <w:pPr>
        <w:spacing w:after="0" w:line="240" w:lineRule="auto"/>
      </w:pPr>
      <w:r>
        <w:separator/>
      </w:r>
    </w:p>
  </w:footnote>
  <w:footnote w:type="continuationSeparator" w:id="0">
    <w:p w14:paraId="26229A1E" w14:textId="77777777" w:rsidR="00E516AF" w:rsidRDefault="00E516AF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CEA3D" w14:textId="77777777" w:rsidR="001279D7" w:rsidRDefault="001279D7">
    <w:pPr>
      <w:pStyle w:val="Cabealho"/>
    </w:pPr>
  </w:p>
  <w:p w14:paraId="50895670" w14:textId="77777777" w:rsidR="001279D7" w:rsidRDefault="001279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072DA8E4" w14:textId="77777777" w:rsidTr="24D81DA1">
      <w:trPr>
        <w:trHeight w:val="300"/>
      </w:trPr>
      <w:tc>
        <w:tcPr>
          <w:tcW w:w="3020" w:type="dxa"/>
        </w:tcPr>
        <w:p w14:paraId="345E36E9" w14:textId="7F72A898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531B7029" w14:textId="64E2041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43A5EC73" w14:textId="618B277A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6A59D01D" w14:textId="4FA57642" w:rsidR="001279D7" w:rsidRDefault="001279D7" w:rsidP="24D81DA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30BDA" w14:textId="77777777" w:rsidR="001279D7" w:rsidRPr="007E4EE3" w:rsidRDefault="001279D7">
    <w:pPr>
      <w:pStyle w:val="Cabealho"/>
      <w:rPr>
        <w:sz w:val="20"/>
      </w:rPr>
    </w:pPr>
    <w:r w:rsidRPr="007E4EE3">
      <w:rPr>
        <w:rFonts w:ascii="Arial" w:hAnsi="Arial" w:cs="Arial"/>
        <w:sz w:val="20"/>
      </w:rPr>
      <w:fldChar w:fldCharType="begin"/>
    </w:r>
    <w:r w:rsidRPr="007E4EE3">
      <w:rPr>
        <w:rFonts w:ascii="Arial" w:hAnsi="Arial" w:cs="Arial"/>
        <w:sz w:val="20"/>
      </w:rPr>
      <w:instrText>PAGE   \* MERGEFORMAT</w:instrText>
    </w:r>
    <w:r w:rsidRPr="007E4EE3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10</w:t>
    </w:r>
    <w:r w:rsidRPr="007E4EE3">
      <w:rPr>
        <w:rFonts w:ascii="Arial" w:hAnsi="Arial" w:cs="Arial"/>
        <w:sz w:val="20"/>
      </w:rPr>
      <w:fldChar w:fldCharType="end"/>
    </w:r>
  </w:p>
  <w:p w14:paraId="36AF6883" w14:textId="77777777" w:rsidR="001279D7" w:rsidRDefault="001279D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2DFFD37F" w14:textId="77777777" w:rsidR="001279D7" w:rsidRPr="007E4EE3" w:rsidRDefault="001279D7" w:rsidP="007E4EE3">
        <w:pPr>
          <w:pStyle w:val="Rodap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>
          <w:rPr>
            <w:rFonts w:ascii="Arial" w:hAnsi="Arial" w:cs="Arial"/>
            <w:noProof/>
            <w:sz w:val="20"/>
          </w:rPr>
          <w:t>11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7B04FA47" w14:textId="77777777" w:rsidR="001279D7" w:rsidRDefault="001279D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839D"/>
    <w:multiLevelType w:val="hybridMultilevel"/>
    <w:tmpl w:val="2B5CDD64"/>
    <w:lvl w:ilvl="0" w:tplc="F3EA0668">
      <w:start w:val="1"/>
      <w:numFmt w:val="decimal"/>
      <w:lvlText w:val="%1."/>
      <w:lvlJc w:val="left"/>
      <w:pPr>
        <w:ind w:left="720" w:hanging="360"/>
      </w:pPr>
    </w:lvl>
    <w:lvl w:ilvl="1" w:tplc="4536885A">
      <w:start w:val="1"/>
      <w:numFmt w:val="lowerLetter"/>
      <w:lvlText w:val="%2."/>
      <w:lvlJc w:val="left"/>
      <w:pPr>
        <w:ind w:left="1440" w:hanging="360"/>
      </w:pPr>
    </w:lvl>
    <w:lvl w:ilvl="2" w:tplc="4B16E0BA">
      <w:start w:val="1"/>
      <w:numFmt w:val="lowerRoman"/>
      <w:lvlText w:val="%3."/>
      <w:lvlJc w:val="right"/>
      <w:pPr>
        <w:ind w:left="2160" w:hanging="180"/>
      </w:pPr>
    </w:lvl>
    <w:lvl w:ilvl="3" w:tplc="BAA6F596">
      <w:start w:val="1"/>
      <w:numFmt w:val="decimal"/>
      <w:lvlText w:val="%4."/>
      <w:lvlJc w:val="left"/>
      <w:pPr>
        <w:ind w:left="2880" w:hanging="360"/>
      </w:pPr>
    </w:lvl>
    <w:lvl w:ilvl="4" w:tplc="0CDA5FFC">
      <w:start w:val="1"/>
      <w:numFmt w:val="lowerLetter"/>
      <w:lvlText w:val="%5."/>
      <w:lvlJc w:val="left"/>
      <w:pPr>
        <w:ind w:left="3600" w:hanging="360"/>
      </w:pPr>
    </w:lvl>
    <w:lvl w:ilvl="5" w:tplc="D18CA6CC">
      <w:start w:val="1"/>
      <w:numFmt w:val="lowerRoman"/>
      <w:lvlText w:val="%6."/>
      <w:lvlJc w:val="right"/>
      <w:pPr>
        <w:ind w:left="4320" w:hanging="180"/>
      </w:pPr>
    </w:lvl>
    <w:lvl w:ilvl="6" w:tplc="7786C832">
      <w:start w:val="1"/>
      <w:numFmt w:val="decimal"/>
      <w:lvlText w:val="%7."/>
      <w:lvlJc w:val="left"/>
      <w:pPr>
        <w:ind w:left="5040" w:hanging="360"/>
      </w:pPr>
    </w:lvl>
    <w:lvl w:ilvl="7" w:tplc="A8AEADF4">
      <w:start w:val="1"/>
      <w:numFmt w:val="lowerLetter"/>
      <w:lvlText w:val="%8."/>
      <w:lvlJc w:val="left"/>
      <w:pPr>
        <w:ind w:left="5760" w:hanging="360"/>
      </w:pPr>
    </w:lvl>
    <w:lvl w:ilvl="8" w:tplc="FB4E84B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A6CFE"/>
    <w:multiLevelType w:val="hybridMultilevel"/>
    <w:tmpl w:val="2982A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6D421"/>
    <w:multiLevelType w:val="hybridMultilevel"/>
    <w:tmpl w:val="9056AB76"/>
    <w:lvl w:ilvl="0" w:tplc="739EE440">
      <w:start w:val="1"/>
      <w:numFmt w:val="decimal"/>
      <w:lvlText w:val="%1."/>
      <w:lvlJc w:val="left"/>
      <w:pPr>
        <w:ind w:left="720" w:hanging="360"/>
      </w:pPr>
    </w:lvl>
    <w:lvl w:ilvl="1" w:tplc="13A062C6">
      <w:start w:val="1"/>
      <w:numFmt w:val="decimal"/>
      <w:lvlText w:val="%2."/>
      <w:lvlJc w:val="left"/>
      <w:pPr>
        <w:ind w:left="1440" w:hanging="360"/>
      </w:pPr>
    </w:lvl>
    <w:lvl w:ilvl="2" w:tplc="C17C68B2">
      <w:start w:val="1"/>
      <w:numFmt w:val="lowerRoman"/>
      <w:lvlText w:val="%3."/>
      <w:lvlJc w:val="right"/>
      <w:pPr>
        <w:ind w:left="2160" w:hanging="180"/>
      </w:pPr>
    </w:lvl>
    <w:lvl w:ilvl="3" w:tplc="0A7CA184">
      <w:start w:val="1"/>
      <w:numFmt w:val="decimal"/>
      <w:lvlText w:val="%4."/>
      <w:lvlJc w:val="left"/>
      <w:pPr>
        <w:ind w:left="2880" w:hanging="360"/>
      </w:pPr>
    </w:lvl>
    <w:lvl w:ilvl="4" w:tplc="C1429222">
      <w:start w:val="1"/>
      <w:numFmt w:val="lowerLetter"/>
      <w:lvlText w:val="%5."/>
      <w:lvlJc w:val="left"/>
      <w:pPr>
        <w:ind w:left="3600" w:hanging="360"/>
      </w:pPr>
    </w:lvl>
    <w:lvl w:ilvl="5" w:tplc="9D287E38">
      <w:start w:val="1"/>
      <w:numFmt w:val="lowerRoman"/>
      <w:lvlText w:val="%6."/>
      <w:lvlJc w:val="right"/>
      <w:pPr>
        <w:ind w:left="4320" w:hanging="180"/>
      </w:pPr>
    </w:lvl>
    <w:lvl w:ilvl="6" w:tplc="90F0B46C">
      <w:start w:val="1"/>
      <w:numFmt w:val="decimal"/>
      <w:lvlText w:val="%7."/>
      <w:lvlJc w:val="left"/>
      <w:pPr>
        <w:ind w:left="5040" w:hanging="360"/>
      </w:pPr>
    </w:lvl>
    <w:lvl w:ilvl="7" w:tplc="0276D6E0">
      <w:start w:val="1"/>
      <w:numFmt w:val="lowerLetter"/>
      <w:lvlText w:val="%8."/>
      <w:lvlJc w:val="left"/>
      <w:pPr>
        <w:ind w:left="5760" w:hanging="360"/>
      </w:pPr>
    </w:lvl>
    <w:lvl w:ilvl="8" w:tplc="E58CE69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06607"/>
    <w:multiLevelType w:val="hybridMultilevel"/>
    <w:tmpl w:val="675A4B14"/>
    <w:lvl w:ilvl="0" w:tplc="AF4EF9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9EE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6A8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647B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4898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BC90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662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6C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217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58DE4"/>
    <w:multiLevelType w:val="hybridMultilevel"/>
    <w:tmpl w:val="786089E8"/>
    <w:lvl w:ilvl="0" w:tplc="11647D38">
      <w:start w:val="3"/>
      <w:numFmt w:val="decimal"/>
      <w:lvlText w:val="%1."/>
      <w:lvlJc w:val="left"/>
      <w:pPr>
        <w:ind w:left="720" w:hanging="360"/>
      </w:pPr>
    </w:lvl>
    <w:lvl w:ilvl="1" w:tplc="4A02BF60">
      <w:start w:val="1"/>
      <w:numFmt w:val="lowerLetter"/>
      <w:lvlText w:val="%2."/>
      <w:lvlJc w:val="left"/>
      <w:pPr>
        <w:ind w:left="1440" w:hanging="360"/>
      </w:pPr>
    </w:lvl>
    <w:lvl w:ilvl="2" w:tplc="3FF63D42">
      <w:start w:val="1"/>
      <w:numFmt w:val="lowerRoman"/>
      <w:lvlText w:val="%3."/>
      <w:lvlJc w:val="right"/>
      <w:pPr>
        <w:ind w:left="2160" w:hanging="180"/>
      </w:pPr>
    </w:lvl>
    <w:lvl w:ilvl="3" w:tplc="75A49F96">
      <w:start w:val="1"/>
      <w:numFmt w:val="decimal"/>
      <w:lvlText w:val="%4."/>
      <w:lvlJc w:val="left"/>
      <w:pPr>
        <w:ind w:left="2880" w:hanging="360"/>
      </w:pPr>
    </w:lvl>
    <w:lvl w:ilvl="4" w:tplc="C4FEDD4E">
      <w:start w:val="1"/>
      <w:numFmt w:val="lowerLetter"/>
      <w:lvlText w:val="%5."/>
      <w:lvlJc w:val="left"/>
      <w:pPr>
        <w:ind w:left="3600" w:hanging="360"/>
      </w:pPr>
    </w:lvl>
    <w:lvl w:ilvl="5" w:tplc="7B8C2C72">
      <w:start w:val="1"/>
      <w:numFmt w:val="lowerRoman"/>
      <w:lvlText w:val="%6."/>
      <w:lvlJc w:val="right"/>
      <w:pPr>
        <w:ind w:left="4320" w:hanging="180"/>
      </w:pPr>
    </w:lvl>
    <w:lvl w:ilvl="6" w:tplc="80C20854">
      <w:start w:val="1"/>
      <w:numFmt w:val="decimal"/>
      <w:lvlText w:val="%7."/>
      <w:lvlJc w:val="left"/>
      <w:pPr>
        <w:ind w:left="5040" w:hanging="360"/>
      </w:pPr>
    </w:lvl>
    <w:lvl w:ilvl="7" w:tplc="D610CC1C">
      <w:start w:val="1"/>
      <w:numFmt w:val="lowerLetter"/>
      <w:lvlText w:val="%8."/>
      <w:lvlJc w:val="left"/>
      <w:pPr>
        <w:ind w:left="5760" w:hanging="360"/>
      </w:pPr>
    </w:lvl>
    <w:lvl w:ilvl="8" w:tplc="F23225C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5774F"/>
    <w:multiLevelType w:val="hybridMultilevel"/>
    <w:tmpl w:val="C25CDDF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975C6"/>
    <w:multiLevelType w:val="hybridMultilevel"/>
    <w:tmpl w:val="ACFCB5A6"/>
    <w:lvl w:ilvl="0" w:tplc="22102264">
      <w:start w:val="1"/>
      <w:numFmt w:val="decimal"/>
      <w:lvlText w:val="%1."/>
      <w:lvlJc w:val="left"/>
      <w:pPr>
        <w:ind w:left="720" w:hanging="360"/>
      </w:pPr>
    </w:lvl>
    <w:lvl w:ilvl="1" w:tplc="BC743F9E">
      <w:start w:val="1"/>
      <w:numFmt w:val="lowerLetter"/>
      <w:lvlText w:val="%2."/>
      <w:lvlJc w:val="left"/>
      <w:pPr>
        <w:ind w:left="1440" w:hanging="360"/>
      </w:pPr>
    </w:lvl>
    <w:lvl w:ilvl="2" w:tplc="258E26F2">
      <w:start w:val="1"/>
      <w:numFmt w:val="lowerRoman"/>
      <w:lvlText w:val="%3."/>
      <w:lvlJc w:val="right"/>
      <w:pPr>
        <w:ind w:left="2160" w:hanging="180"/>
      </w:pPr>
    </w:lvl>
    <w:lvl w:ilvl="3" w:tplc="5E0E999C">
      <w:start w:val="1"/>
      <w:numFmt w:val="decimal"/>
      <w:lvlText w:val="%4."/>
      <w:lvlJc w:val="left"/>
      <w:pPr>
        <w:ind w:left="2880" w:hanging="360"/>
      </w:pPr>
    </w:lvl>
    <w:lvl w:ilvl="4" w:tplc="5C8A973E">
      <w:start w:val="1"/>
      <w:numFmt w:val="lowerLetter"/>
      <w:lvlText w:val="%5."/>
      <w:lvlJc w:val="left"/>
      <w:pPr>
        <w:ind w:left="3600" w:hanging="360"/>
      </w:pPr>
    </w:lvl>
    <w:lvl w:ilvl="5" w:tplc="A6A0D2EE">
      <w:start w:val="1"/>
      <w:numFmt w:val="lowerRoman"/>
      <w:lvlText w:val="%6."/>
      <w:lvlJc w:val="right"/>
      <w:pPr>
        <w:ind w:left="4320" w:hanging="180"/>
      </w:pPr>
    </w:lvl>
    <w:lvl w:ilvl="6" w:tplc="9FBA377C">
      <w:start w:val="1"/>
      <w:numFmt w:val="decimal"/>
      <w:lvlText w:val="%7."/>
      <w:lvlJc w:val="left"/>
      <w:pPr>
        <w:ind w:left="5040" w:hanging="360"/>
      </w:pPr>
    </w:lvl>
    <w:lvl w:ilvl="7" w:tplc="079A0B9C">
      <w:start w:val="1"/>
      <w:numFmt w:val="lowerLetter"/>
      <w:lvlText w:val="%8."/>
      <w:lvlJc w:val="left"/>
      <w:pPr>
        <w:ind w:left="5760" w:hanging="360"/>
      </w:pPr>
    </w:lvl>
    <w:lvl w:ilvl="8" w:tplc="D8A27BC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D3D67"/>
    <w:multiLevelType w:val="hybridMultilevel"/>
    <w:tmpl w:val="B5E80D2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4F34B0"/>
    <w:multiLevelType w:val="hybridMultilevel"/>
    <w:tmpl w:val="238C18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7EF6D3"/>
    <w:multiLevelType w:val="hybridMultilevel"/>
    <w:tmpl w:val="BA4C75FC"/>
    <w:lvl w:ilvl="0" w:tplc="E3501B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BAE8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0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4E29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D2B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A01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EC7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88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CCE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19215F"/>
    <w:multiLevelType w:val="hybridMultilevel"/>
    <w:tmpl w:val="FBCC73A2"/>
    <w:lvl w:ilvl="0" w:tplc="9E98AFE0">
      <w:start w:val="1"/>
      <w:numFmt w:val="decimal"/>
      <w:lvlText w:val="%1."/>
      <w:lvlJc w:val="left"/>
      <w:pPr>
        <w:ind w:left="720" w:hanging="360"/>
      </w:pPr>
    </w:lvl>
    <w:lvl w:ilvl="1" w:tplc="C5560E86">
      <w:start w:val="1"/>
      <w:numFmt w:val="lowerLetter"/>
      <w:lvlText w:val="%2."/>
      <w:lvlJc w:val="left"/>
      <w:pPr>
        <w:ind w:left="1440" w:hanging="360"/>
      </w:pPr>
    </w:lvl>
    <w:lvl w:ilvl="2" w:tplc="82F0C998">
      <w:start w:val="1"/>
      <w:numFmt w:val="lowerRoman"/>
      <w:lvlText w:val="%3."/>
      <w:lvlJc w:val="right"/>
      <w:pPr>
        <w:ind w:left="2160" w:hanging="180"/>
      </w:pPr>
    </w:lvl>
    <w:lvl w:ilvl="3" w:tplc="69E022E2">
      <w:start w:val="1"/>
      <w:numFmt w:val="decimal"/>
      <w:lvlText w:val="%4."/>
      <w:lvlJc w:val="left"/>
      <w:pPr>
        <w:ind w:left="2880" w:hanging="360"/>
      </w:pPr>
    </w:lvl>
    <w:lvl w:ilvl="4" w:tplc="C05C23E4">
      <w:start w:val="1"/>
      <w:numFmt w:val="lowerLetter"/>
      <w:lvlText w:val="%5."/>
      <w:lvlJc w:val="left"/>
      <w:pPr>
        <w:ind w:left="3600" w:hanging="360"/>
      </w:pPr>
    </w:lvl>
    <w:lvl w:ilvl="5" w:tplc="2E0CD57E">
      <w:start w:val="1"/>
      <w:numFmt w:val="lowerRoman"/>
      <w:lvlText w:val="%6."/>
      <w:lvlJc w:val="right"/>
      <w:pPr>
        <w:ind w:left="4320" w:hanging="180"/>
      </w:pPr>
    </w:lvl>
    <w:lvl w:ilvl="6" w:tplc="BF38525A">
      <w:start w:val="1"/>
      <w:numFmt w:val="decimal"/>
      <w:lvlText w:val="%7."/>
      <w:lvlJc w:val="left"/>
      <w:pPr>
        <w:ind w:left="5040" w:hanging="360"/>
      </w:pPr>
    </w:lvl>
    <w:lvl w:ilvl="7" w:tplc="BD4E0F84">
      <w:start w:val="1"/>
      <w:numFmt w:val="lowerLetter"/>
      <w:lvlText w:val="%8."/>
      <w:lvlJc w:val="left"/>
      <w:pPr>
        <w:ind w:left="5760" w:hanging="360"/>
      </w:pPr>
    </w:lvl>
    <w:lvl w:ilvl="8" w:tplc="B908098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54446"/>
    <w:multiLevelType w:val="hybridMultilevel"/>
    <w:tmpl w:val="D1D2269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7927FBF"/>
    <w:multiLevelType w:val="hybridMultilevel"/>
    <w:tmpl w:val="50261C02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14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B7FDA"/>
    <w:multiLevelType w:val="hybridMultilevel"/>
    <w:tmpl w:val="410A9B7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4D1221"/>
    <w:multiLevelType w:val="hybridMultilevel"/>
    <w:tmpl w:val="793C84A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4EA1DE"/>
    <w:multiLevelType w:val="hybridMultilevel"/>
    <w:tmpl w:val="C40CAD40"/>
    <w:lvl w:ilvl="0" w:tplc="E2046720">
      <w:start w:val="2"/>
      <w:numFmt w:val="decimal"/>
      <w:lvlText w:val="%1."/>
      <w:lvlJc w:val="left"/>
      <w:pPr>
        <w:ind w:left="720" w:hanging="360"/>
      </w:pPr>
    </w:lvl>
    <w:lvl w:ilvl="1" w:tplc="9BA825EC">
      <w:start w:val="1"/>
      <w:numFmt w:val="lowerLetter"/>
      <w:lvlText w:val="%2."/>
      <w:lvlJc w:val="left"/>
      <w:pPr>
        <w:ind w:left="1440" w:hanging="360"/>
      </w:pPr>
    </w:lvl>
    <w:lvl w:ilvl="2" w:tplc="4E0A3AE0">
      <w:start w:val="1"/>
      <w:numFmt w:val="lowerRoman"/>
      <w:lvlText w:val="%3."/>
      <w:lvlJc w:val="right"/>
      <w:pPr>
        <w:ind w:left="2160" w:hanging="180"/>
      </w:pPr>
    </w:lvl>
    <w:lvl w:ilvl="3" w:tplc="1132E74C">
      <w:start w:val="1"/>
      <w:numFmt w:val="decimal"/>
      <w:lvlText w:val="%4."/>
      <w:lvlJc w:val="left"/>
      <w:pPr>
        <w:ind w:left="2880" w:hanging="360"/>
      </w:pPr>
    </w:lvl>
    <w:lvl w:ilvl="4" w:tplc="DF1E16CC">
      <w:start w:val="1"/>
      <w:numFmt w:val="lowerLetter"/>
      <w:lvlText w:val="%5."/>
      <w:lvlJc w:val="left"/>
      <w:pPr>
        <w:ind w:left="3600" w:hanging="360"/>
      </w:pPr>
    </w:lvl>
    <w:lvl w:ilvl="5" w:tplc="ED8CA9EE">
      <w:start w:val="1"/>
      <w:numFmt w:val="lowerRoman"/>
      <w:lvlText w:val="%6."/>
      <w:lvlJc w:val="right"/>
      <w:pPr>
        <w:ind w:left="4320" w:hanging="180"/>
      </w:pPr>
    </w:lvl>
    <w:lvl w:ilvl="6" w:tplc="AAA29264">
      <w:start w:val="1"/>
      <w:numFmt w:val="decimal"/>
      <w:lvlText w:val="%7."/>
      <w:lvlJc w:val="left"/>
      <w:pPr>
        <w:ind w:left="5040" w:hanging="360"/>
      </w:pPr>
    </w:lvl>
    <w:lvl w:ilvl="7" w:tplc="B2248ED0">
      <w:start w:val="1"/>
      <w:numFmt w:val="lowerLetter"/>
      <w:lvlText w:val="%8."/>
      <w:lvlJc w:val="left"/>
      <w:pPr>
        <w:ind w:left="5760" w:hanging="360"/>
      </w:pPr>
    </w:lvl>
    <w:lvl w:ilvl="8" w:tplc="4EBCE08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ED32D6"/>
    <w:multiLevelType w:val="hybridMultilevel"/>
    <w:tmpl w:val="403E10CA"/>
    <w:lvl w:ilvl="0" w:tplc="8B9441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B860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626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5026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C64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6623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06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7A3F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0280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5D5EE2"/>
    <w:multiLevelType w:val="hybridMultilevel"/>
    <w:tmpl w:val="98986CF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306B3140"/>
    <w:multiLevelType w:val="hybridMultilevel"/>
    <w:tmpl w:val="3806B184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32915E5"/>
    <w:multiLevelType w:val="hybridMultilevel"/>
    <w:tmpl w:val="5A307B38"/>
    <w:lvl w:ilvl="0" w:tplc="8B000C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58E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300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67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EFD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8C5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36E6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ED4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E66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456CDF"/>
    <w:multiLevelType w:val="hybridMultilevel"/>
    <w:tmpl w:val="D1D2269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62977C"/>
    <w:multiLevelType w:val="hybridMultilevel"/>
    <w:tmpl w:val="EBB87594"/>
    <w:lvl w:ilvl="0" w:tplc="32B837B6">
      <w:start w:val="1"/>
      <w:numFmt w:val="decimal"/>
      <w:lvlText w:val="%1."/>
      <w:lvlJc w:val="left"/>
      <w:pPr>
        <w:ind w:left="720" w:hanging="360"/>
      </w:pPr>
    </w:lvl>
    <w:lvl w:ilvl="1" w:tplc="8C2041F8">
      <w:start w:val="1"/>
      <w:numFmt w:val="lowerLetter"/>
      <w:lvlText w:val="%2."/>
      <w:lvlJc w:val="left"/>
      <w:pPr>
        <w:ind w:left="1440" w:hanging="360"/>
      </w:pPr>
    </w:lvl>
    <w:lvl w:ilvl="2" w:tplc="51268330">
      <w:start w:val="1"/>
      <w:numFmt w:val="lowerRoman"/>
      <w:lvlText w:val="%3."/>
      <w:lvlJc w:val="right"/>
      <w:pPr>
        <w:ind w:left="2160" w:hanging="180"/>
      </w:pPr>
    </w:lvl>
    <w:lvl w:ilvl="3" w:tplc="606EB79C">
      <w:start w:val="1"/>
      <w:numFmt w:val="decimal"/>
      <w:lvlText w:val="%4."/>
      <w:lvlJc w:val="left"/>
      <w:pPr>
        <w:ind w:left="2880" w:hanging="360"/>
      </w:pPr>
    </w:lvl>
    <w:lvl w:ilvl="4" w:tplc="621432EE">
      <w:start w:val="1"/>
      <w:numFmt w:val="lowerLetter"/>
      <w:lvlText w:val="%5."/>
      <w:lvlJc w:val="left"/>
      <w:pPr>
        <w:ind w:left="3600" w:hanging="360"/>
      </w:pPr>
    </w:lvl>
    <w:lvl w:ilvl="5" w:tplc="39EA3C6C">
      <w:start w:val="1"/>
      <w:numFmt w:val="lowerRoman"/>
      <w:lvlText w:val="%6."/>
      <w:lvlJc w:val="right"/>
      <w:pPr>
        <w:ind w:left="4320" w:hanging="180"/>
      </w:pPr>
    </w:lvl>
    <w:lvl w:ilvl="6" w:tplc="50AC3DA4">
      <w:start w:val="1"/>
      <w:numFmt w:val="decimal"/>
      <w:lvlText w:val="%7."/>
      <w:lvlJc w:val="left"/>
      <w:pPr>
        <w:ind w:left="5040" w:hanging="360"/>
      </w:pPr>
    </w:lvl>
    <w:lvl w:ilvl="7" w:tplc="2F728C42">
      <w:start w:val="1"/>
      <w:numFmt w:val="lowerLetter"/>
      <w:lvlText w:val="%8."/>
      <w:lvlJc w:val="left"/>
      <w:pPr>
        <w:ind w:left="5760" w:hanging="360"/>
      </w:pPr>
    </w:lvl>
    <w:lvl w:ilvl="8" w:tplc="32DA64E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473400"/>
    <w:multiLevelType w:val="hybridMultilevel"/>
    <w:tmpl w:val="B6DEDF68"/>
    <w:lvl w:ilvl="0" w:tplc="35E4D354">
      <w:start w:val="1"/>
      <w:numFmt w:val="decimal"/>
      <w:lvlText w:val="%1."/>
      <w:lvlJc w:val="left"/>
      <w:pPr>
        <w:ind w:left="720" w:hanging="360"/>
      </w:pPr>
    </w:lvl>
    <w:lvl w:ilvl="1" w:tplc="CA2C8BF0">
      <w:start w:val="1"/>
      <w:numFmt w:val="lowerLetter"/>
      <w:lvlText w:val="%2."/>
      <w:lvlJc w:val="left"/>
      <w:pPr>
        <w:ind w:left="1440" w:hanging="360"/>
      </w:pPr>
    </w:lvl>
    <w:lvl w:ilvl="2" w:tplc="EEFCD61A">
      <w:start w:val="1"/>
      <w:numFmt w:val="lowerRoman"/>
      <w:lvlText w:val="%3."/>
      <w:lvlJc w:val="right"/>
      <w:pPr>
        <w:ind w:left="2160" w:hanging="180"/>
      </w:pPr>
    </w:lvl>
    <w:lvl w:ilvl="3" w:tplc="1B9A5FFA">
      <w:start w:val="1"/>
      <w:numFmt w:val="decimal"/>
      <w:lvlText w:val="%4."/>
      <w:lvlJc w:val="left"/>
      <w:pPr>
        <w:ind w:left="2880" w:hanging="360"/>
      </w:pPr>
    </w:lvl>
    <w:lvl w:ilvl="4" w:tplc="67B4C46A">
      <w:start w:val="1"/>
      <w:numFmt w:val="lowerLetter"/>
      <w:lvlText w:val="%5."/>
      <w:lvlJc w:val="left"/>
      <w:pPr>
        <w:ind w:left="3600" w:hanging="360"/>
      </w:pPr>
    </w:lvl>
    <w:lvl w:ilvl="5" w:tplc="A7C2499E">
      <w:start w:val="1"/>
      <w:numFmt w:val="lowerRoman"/>
      <w:lvlText w:val="%6."/>
      <w:lvlJc w:val="right"/>
      <w:pPr>
        <w:ind w:left="4320" w:hanging="180"/>
      </w:pPr>
    </w:lvl>
    <w:lvl w:ilvl="6" w:tplc="8480865C">
      <w:start w:val="1"/>
      <w:numFmt w:val="decimal"/>
      <w:lvlText w:val="%7."/>
      <w:lvlJc w:val="left"/>
      <w:pPr>
        <w:ind w:left="5040" w:hanging="360"/>
      </w:pPr>
    </w:lvl>
    <w:lvl w:ilvl="7" w:tplc="0CC05CEC">
      <w:start w:val="1"/>
      <w:numFmt w:val="lowerLetter"/>
      <w:lvlText w:val="%8."/>
      <w:lvlJc w:val="left"/>
      <w:pPr>
        <w:ind w:left="5760" w:hanging="360"/>
      </w:pPr>
    </w:lvl>
    <w:lvl w:ilvl="8" w:tplc="36D4CF2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F102A"/>
    <w:multiLevelType w:val="hybridMultilevel"/>
    <w:tmpl w:val="E840A718"/>
    <w:lvl w:ilvl="0" w:tplc="F274E862">
      <w:start w:val="1"/>
      <w:numFmt w:val="decimal"/>
      <w:lvlText w:val="%1."/>
      <w:lvlJc w:val="left"/>
      <w:pPr>
        <w:ind w:left="720" w:hanging="360"/>
      </w:pPr>
    </w:lvl>
    <w:lvl w:ilvl="1" w:tplc="8B666EC4">
      <w:start w:val="1"/>
      <w:numFmt w:val="lowerLetter"/>
      <w:lvlText w:val="%2."/>
      <w:lvlJc w:val="left"/>
      <w:pPr>
        <w:ind w:left="1440" w:hanging="360"/>
      </w:pPr>
    </w:lvl>
    <w:lvl w:ilvl="2" w:tplc="C264EFB6">
      <w:start w:val="1"/>
      <w:numFmt w:val="lowerRoman"/>
      <w:lvlText w:val="%3."/>
      <w:lvlJc w:val="right"/>
      <w:pPr>
        <w:ind w:left="2160" w:hanging="180"/>
      </w:pPr>
    </w:lvl>
    <w:lvl w:ilvl="3" w:tplc="D408C1A8">
      <w:start w:val="1"/>
      <w:numFmt w:val="decimal"/>
      <w:lvlText w:val="%4."/>
      <w:lvlJc w:val="left"/>
      <w:pPr>
        <w:ind w:left="2880" w:hanging="360"/>
      </w:pPr>
    </w:lvl>
    <w:lvl w:ilvl="4" w:tplc="D95E69D6">
      <w:start w:val="1"/>
      <w:numFmt w:val="lowerLetter"/>
      <w:lvlText w:val="%5."/>
      <w:lvlJc w:val="left"/>
      <w:pPr>
        <w:ind w:left="3600" w:hanging="360"/>
      </w:pPr>
    </w:lvl>
    <w:lvl w:ilvl="5" w:tplc="A92C958C">
      <w:start w:val="1"/>
      <w:numFmt w:val="lowerRoman"/>
      <w:lvlText w:val="%6."/>
      <w:lvlJc w:val="right"/>
      <w:pPr>
        <w:ind w:left="4320" w:hanging="180"/>
      </w:pPr>
    </w:lvl>
    <w:lvl w:ilvl="6" w:tplc="9F98351E">
      <w:start w:val="1"/>
      <w:numFmt w:val="decimal"/>
      <w:lvlText w:val="%7."/>
      <w:lvlJc w:val="left"/>
      <w:pPr>
        <w:ind w:left="5040" w:hanging="360"/>
      </w:pPr>
    </w:lvl>
    <w:lvl w:ilvl="7" w:tplc="0AB64F76">
      <w:start w:val="1"/>
      <w:numFmt w:val="lowerLetter"/>
      <w:lvlText w:val="%8."/>
      <w:lvlJc w:val="left"/>
      <w:pPr>
        <w:ind w:left="5760" w:hanging="360"/>
      </w:pPr>
    </w:lvl>
    <w:lvl w:ilvl="8" w:tplc="EF88E2E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BD3D40"/>
    <w:multiLevelType w:val="hybridMultilevel"/>
    <w:tmpl w:val="41B06F58"/>
    <w:lvl w:ilvl="0" w:tplc="15A0F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449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C4C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248E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807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46F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EA0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2A29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645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3B63E5"/>
    <w:multiLevelType w:val="hybridMultilevel"/>
    <w:tmpl w:val="A030DDE8"/>
    <w:lvl w:ilvl="0" w:tplc="B0EA9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F4A8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C3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C0D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525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9AF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6C82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CF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683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FCC34"/>
    <w:multiLevelType w:val="hybridMultilevel"/>
    <w:tmpl w:val="D8D4BFC8"/>
    <w:lvl w:ilvl="0" w:tplc="D696EB14">
      <w:start w:val="1"/>
      <w:numFmt w:val="decimal"/>
      <w:lvlText w:val="%1."/>
      <w:lvlJc w:val="left"/>
      <w:pPr>
        <w:ind w:left="720" w:hanging="360"/>
      </w:pPr>
    </w:lvl>
    <w:lvl w:ilvl="1" w:tplc="E46E06BE">
      <w:start w:val="1"/>
      <w:numFmt w:val="lowerLetter"/>
      <w:lvlText w:val="%2."/>
      <w:lvlJc w:val="left"/>
      <w:pPr>
        <w:ind w:left="1440" w:hanging="360"/>
      </w:pPr>
    </w:lvl>
    <w:lvl w:ilvl="2" w:tplc="143CC4F4">
      <w:start w:val="1"/>
      <w:numFmt w:val="lowerRoman"/>
      <w:lvlText w:val="%3."/>
      <w:lvlJc w:val="right"/>
      <w:pPr>
        <w:ind w:left="2160" w:hanging="180"/>
      </w:pPr>
    </w:lvl>
    <w:lvl w:ilvl="3" w:tplc="7DCEBB20">
      <w:start w:val="1"/>
      <w:numFmt w:val="decimal"/>
      <w:lvlText w:val="%4."/>
      <w:lvlJc w:val="left"/>
      <w:pPr>
        <w:ind w:left="2880" w:hanging="360"/>
      </w:pPr>
    </w:lvl>
    <w:lvl w:ilvl="4" w:tplc="724A09AE">
      <w:start w:val="1"/>
      <w:numFmt w:val="lowerLetter"/>
      <w:lvlText w:val="%5."/>
      <w:lvlJc w:val="left"/>
      <w:pPr>
        <w:ind w:left="3600" w:hanging="360"/>
      </w:pPr>
    </w:lvl>
    <w:lvl w:ilvl="5" w:tplc="A8DEF448">
      <w:start w:val="1"/>
      <w:numFmt w:val="lowerRoman"/>
      <w:lvlText w:val="%6."/>
      <w:lvlJc w:val="right"/>
      <w:pPr>
        <w:ind w:left="4320" w:hanging="180"/>
      </w:pPr>
    </w:lvl>
    <w:lvl w:ilvl="6" w:tplc="22E62C1A">
      <w:start w:val="1"/>
      <w:numFmt w:val="decimal"/>
      <w:lvlText w:val="%7."/>
      <w:lvlJc w:val="left"/>
      <w:pPr>
        <w:ind w:left="5040" w:hanging="360"/>
      </w:pPr>
    </w:lvl>
    <w:lvl w:ilvl="7" w:tplc="36F0FC44">
      <w:start w:val="1"/>
      <w:numFmt w:val="lowerLetter"/>
      <w:lvlText w:val="%8."/>
      <w:lvlJc w:val="left"/>
      <w:pPr>
        <w:ind w:left="5760" w:hanging="360"/>
      </w:pPr>
    </w:lvl>
    <w:lvl w:ilvl="8" w:tplc="6C8A623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C50B73"/>
    <w:multiLevelType w:val="hybridMultilevel"/>
    <w:tmpl w:val="CDC44CCC"/>
    <w:lvl w:ilvl="0" w:tplc="A168B2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8A37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96F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4A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3AA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22A1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02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03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8684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3334F"/>
    <w:multiLevelType w:val="hybridMultilevel"/>
    <w:tmpl w:val="2F58C93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8AC990B"/>
    <w:multiLevelType w:val="hybridMultilevel"/>
    <w:tmpl w:val="A9E2F0FC"/>
    <w:lvl w:ilvl="0" w:tplc="B198C4A2">
      <w:start w:val="4"/>
      <w:numFmt w:val="decimal"/>
      <w:lvlText w:val="%1."/>
      <w:lvlJc w:val="left"/>
      <w:pPr>
        <w:ind w:left="720" w:hanging="360"/>
      </w:pPr>
    </w:lvl>
    <w:lvl w:ilvl="1" w:tplc="1F9CFB96">
      <w:start w:val="1"/>
      <w:numFmt w:val="lowerLetter"/>
      <w:lvlText w:val="%2."/>
      <w:lvlJc w:val="left"/>
      <w:pPr>
        <w:ind w:left="1440" w:hanging="360"/>
      </w:pPr>
    </w:lvl>
    <w:lvl w:ilvl="2" w:tplc="7772ED3E">
      <w:start w:val="1"/>
      <w:numFmt w:val="lowerRoman"/>
      <w:lvlText w:val="%3."/>
      <w:lvlJc w:val="right"/>
      <w:pPr>
        <w:ind w:left="2160" w:hanging="180"/>
      </w:pPr>
    </w:lvl>
    <w:lvl w:ilvl="3" w:tplc="E6CA90D8">
      <w:start w:val="1"/>
      <w:numFmt w:val="decimal"/>
      <w:lvlText w:val="%4."/>
      <w:lvlJc w:val="left"/>
      <w:pPr>
        <w:ind w:left="2880" w:hanging="360"/>
      </w:pPr>
    </w:lvl>
    <w:lvl w:ilvl="4" w:tplc="5A888BD6">
      <w:start w:val="1"/>
      <w:numFmt w:val="lowerLetter"/>
      <w:lvlText w:val="%5."/>
      <w:lvlJc w:val="left"/>
      <w:pPr>
        <w:ind w:left="3600" w:hanging="360"/>
      </w:pPr>
    </w:lvl>
    <w:lvl w:ilvl="5" w:tplc="2BEAFA5A">
      <w:start w:val="1"/>
      <w:numFmt w:val="lowerRoman"/>
      <w:lvlText w:val="%6."/>
      <w:lvlJc w:val="right"/>
      <w:pPr>
        <w:ind w:left="4320" w:hanging="180"/>
      </w:pPr>
    </w:lvl>
    <w:lvl w:ilvl="6" w:tplc="07ACD384">
      <w:start w:val="1"/>
      <w:numFmt w:val="decimal"/>
      <w:lvlText w:val="%7."/>
      <w:lvlJc w:val="left"/>
      <w:pPr>
        <w:ind w:left="5040" w:hanging="360"/>
      </w:pPr>
    </w:lvl>
    <w:lvl w:ilvl="7" w:tplc="1A8AA498">
      <w:start w:val="1"/>
      <w:numFmt w:val="lowerLetter"/>
      <w:lvlText w:val="%8."/>
      <w:lvlJc w:val="left"/>
      <w:pPr>
        <w:ind w:left="5760" w:hanging="360"/>
      </w:pPr>
    </w:lvl>
    <w:lvl w:ilvl="8" w:tplc="DAC65F0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855102"/>
    <w:multiLevelType w:val="hybridMultilevel"/>
    <w:tmpl w:val="E6665600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BD2334D"/>
    <w:multiLevelType w:val="hybridMultilevel"/>
    <w:tmpl w:val="942E0B96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52FF1A"/>
    <w:multiLevelType w:val="hybridMultilevel"/>
    <w:tmpl w:val="8E02837A"/>
    <w:lvl w:ilvl="0" w:tplc="7214F316">
      <w:start w:val="1"/>
      <w:numFmt w:val="decimal"/>
      <w:lvlText w:val="%1."/>
      <w:lvlJc w:val="left"/>
      <w:pPr>
        <w:ind w:left="720" w:hanging="360"/>
      </w:pPr>
    </w:lvl>
    <w:lvl w:ilvl="1" w:tplc="4998C218">
      <w:start w:val="1"/>
      <w:numFmt w:val="lowerLetter"/>
      <w:lvlText w:val="%2."/>
      <w:lvlJc w:val="left"/>
      <w:pPr>
        <w:ind w:left="1440" w:hanging="360"/>
      </w:pPr>
    </w:lvl>
    <w:lvl w:ilvl="2" w:tplc="961C38B2">
      <w:start w:val="1"/>
      <w:numFmt w:val="lowerRoman"/>
      <w:lvlText w:val="%3."/>
      <w:lvlJc w:val="right"/>
      <w:pPr>
        <w:ind w:left="2160" w:hanging="180"/>
      </w:pPr>
    </w:lvl>
    <w:lvl w:ilvl="3" w:tplc="69B8189A">
      <w:start w:val="1"/>
      <w:numFmt w:val="decimal"/>
      <w:lvlText w:val="%4."/>
      <w:lvlJc w:val="left"/>
      <w:pPr>
        <w:ind w:left="2880" w:hanging="360"/>
      </w:pPr>
    </w:lvl>
    <w:lvl w:ilvl="4" w:tplc="18CA4048">
      <w:start w:val="1"/>
      <w:numFmt w:val="lowerLetter"/>
      <w:lvlText w:val="%5."/>
      <w:lvlJc w:val="left"/>
      <w:pPr>
        <w:ind w:left="3600" w:hanging="360"/>
      </w:pPr>
    </w:lvl>
    <w:lvl w:ilvl="5" w:tplc="6C906162">
      <w:start w:val="1"/>
      <w:numFmt w:val="lowerRoman"/>
      <w:lvlText w:val="%6."/>
      <w:lvlJc w:val="right"/>
      <w:pPr>
        <w:ind w:left="4320" w:hanging="180"/>
      </w:pPr>
    </w:lvl>
    <w:lvl w:ilvl="6" w:tplc="61C2E202">
      <w:start w:val="1"/>
      <w:numFmt w:val="decimal"/>
      <w:lvlText w:val="%7."/>
      <w:lvlJc w:val="left"/>
      <w:pPr>
        <w:ind w:left="5040" w:hanging="360"/>
      </w:pPr>
    </w:lvl>
    <w:lvl w:ilvl="7" w:tplc="F5126678">
      <w:start w:val="1"/>
      <w:numFmt w:val="lowerLetter"/>
      <w:lvlText w:val="%8."/>
      <w:lvlJc w:val="left"/>
      <w:pPr>
        <w:ind w:left="5760" w:hanging="360"/>
      </w:pPr>
    </w:lvl>
    <w:lvl w:ilvl="8" w:tplc="6ADCE4D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D1C05E"/>
    <w:multiLevelType w:val="hybridMultilevel"/>
    <w:tmpl w:val="A58C992C"/>
    <w:lvl w:ilvl="0" w:tplc="A2229A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29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2262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FAD3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0B8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A26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E8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A9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F0CA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258C8D"/>
    <w:multiLevelType w:val="hybridMultilevel"/>
    <w:tmpl w:val="9766C700"/>
    <w:lvl w:ilvl="0" w:tplc="F9746A5A">
      <w:start w:val="1"/>
      <w:numFmt w:val="decimal"/>
      <w:lvlText w:val="%1."/>
      <w:lvlJc w:val="left"/>
      <w:pPr>
        <w:ind w:left="720" w:hanging="360"/>
      </w:pPr>
    </w:lvl>
    <w:lvl w:ilvl="1" w:tplc="5FCA4064">
      <w:start w:val="1"/>
      <w:numFmt w:val="lowerLetter"/>
      <w:lvlText w:val="%2."/>
      <w:lvlJc w:val="left"/>
      <w:pPr>
        <w:ind w:left="1440" w:hanging="360"/>
      </w:pPr>
    </w:lvl>
    <w:lvl w:ilvl="2" w:tplc="9718167E">
      <w:start w:val="1"/>
      <w:numFmt w:val="lowerRoman"/>
      <w:lvlText w:val="%3."/>
      <w:lvlJc w:val="right"/>
      <w:pPr>
        <w:ind w:left="2160" w:hanging="180"/>
      </w:pPr>
    </w:lvl>
    <w:lvl w:ilvl="3" w:tplc="2E98CD2A">
      <w:start w:val="1"/>
      <w:numFmt w:val="decimal"/>
      <w:lvlText w:val="%4."/>
      <w:lvlJc w:val="left"/>
      <w:pPr>
        <w:ind w:left="2880" w:hanging="360"/>
      </w:pPr>
    </w:lvl>
    <w:lvl w:ilvl="4" w:tplc="45B6D61C">
      <w:start w:val="1"/>
      <w:numFmt w:val="lowerLetter"/>
      <w:lvlText w:val="%5."/>
      <w:lvlJc w:val="left"/>
      <w:pPr>
        <w:ind w:left="3600" w:hanging="360"/>
      </w:pPr>
    </w:lvl>
    <w:lvl w:ilvl="5" w:tplc="99362526">
      <w:start w:val="1"/>
      <w:numFmt w:val="lowerRoman"/>
      <w:lvlText w:val="%6."/>
      <w:lvlJc w:val="right"/>
      <w:pPr>
        <w:ind w:left="4320" w:hanging="180"/>
      </w:pPr>
    </w:lvl>
    <w:lvl w:ilvl="6" w:tplc="9468E70A">
      <w:start w:val="1"/>
      <w:numFmt w:val="decimal"/>
      <w:lvlText w:val="%7."/>
      <w:lvlJc w:val="left"/>
      <w:pPr>
        <w:ind w:left="5040" w:hanging="360"/>
      </w:pPr>
    </w:lvl>
    <w:lvl w:ilvl="7" w:tplc="F4E0CC9E">
      <w:start w:val="1"/>
      <w:numFmt w:val="lowerLetter"/>
      <w:lvlText w:val="%8."/>
      <w:lvlJc w:val="left"/>
      <w:pPr>
        <w:ind w:left="5760" w:hanging="360"/>
      </w:pPr>
    </w:lvl>
    <w:lvl w:ilvl="8" w:tplc="3F68E0B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2A017B"/>
    <w:multiLevelType w:val="hybridMultilevel"/>
    <w:tmpl w:val="68CAA57E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5675A9"/>
    <w:multiLevelType w:val="hybridMultilevel"/>
    <w:tmpl w:val="4392C8FE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CB202A1"/>
    <w:multiLevelType w:val="hybridMultilevel"/>
    <w:tmpl w:val="318E76B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CCB5439"/>
    <w:multiLevelType w:val="hybridMultilevel"/>
    <w:tmpl w:val="C0529D7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009685">
    <w:abstractNumId w:val="25"/>
  </w:num>
  <w:num w:numId="2" w16cid:durableId="833691510">
    <w:abstractNumId w:val="37"/>
  </w:num>
  <w:num w:numId="3" w16cid:durableId="1047728798">
    <w:abstractNumId w:val="31"/>
  </w:num>
  <w:num w:numId="4" w16cid:durableId="1117482831">
    <w:abstractNumId w:val="0"/>
  </w:num>
  <w:num w:numId="5" w16cid:durableId="17782141">
    <w:abstractNumId w:val="10"/>
  </w:num>
  <w:num w:numId="6" w16cid:durableId="1248074800">
    <w:abstractNumId w:val="39"/>
  </w:num>
  <w:num w:numId="7" w16cid:durableId="1088887637">
    <w:abstractNumId w:val="27"/>
  </w:num>
  <w:num w:numId="8" w16cid:durableId="14617871">
    <w:abstractNumId w:val="6"/>
  </w:num>
  <w:num w:numId="9" w16cid:durableId="340817976">
    <w:abstractNumId w:val="28"/>
  </w:num>
  <w:num w:numId="10" w16cid:durableId="1367607753">
    <w:abstractNumId w:val="34"/>
  </w:num>
  <w:num w:numId="11" w16cid:durableId="1803226362">
    <w:abstractNumId w:val="4"/>
  </w:num>
  <w:num w:numId="12" w16cid:durableId="501508308">
    <w:abstractNumId w:val="17"/>
  </w:num>
  <w:num w:numId="13" w16cid:durableId="779641844">
    <w:abstractNumId w:val="2"/>
  </w:num>
  <w:num w:numId="14" w16cid:durableId="650402704">
    <w:abstractNumId w:val="30"/>
  </w:num>
  <w:num w:numId="15" w16cid:durableId="1352145927">
    <w:abstractNumId w:val="38"/>
  </w:num>
  <w:num w:numId="16" w16cid:durableId="175657570">
    <w:abstractNumId w:val="29"/>
  </w:num>
  <w:num w:numId="17" w16cid:durableId="21444875">
    <w:abstractNumId w:val="18"/>
  </w:num>
  <w:num w:numId="18" w16cid:durableId="863324255">
    <w:abstractNumId w:val="32"/>
  </w:num>
  <w:num w:numId="19" w16cid:durableId="1275820119">
    <w:abstractNumId w:val="23"/>
  </w:num>
  <w:num w:numId="20" w16cid:durableId="1931351894">
    <w:abstractNumId w:val="9"/>
  </w:num>
  <w:num w:numId="21" w16cid:durableId="1002511833">
    <w:abstractNumId w:val="3"/>
  </w:num>
  <w:num w:numId="22" w16cid:durableId="1888563708">
    <w:abstractNumId w:val="13"/>
  </w:num>
  <w:num w:numId="23" w16cid:durableId="2134403218">
    <w:abstractNumId w:val="26"/>
  </w:num>
  <w:num w:numId="24" w16cid:durableId="75327129">
    <w:abstractNumId w:val="19"/>
  </w:num>
  <w:num w:numId="25" w16cid:durableId="134840143">
    <w:abstractNumId w:val="21"/>
  </w:num>
  <w:num w:numId="26" w16cid:durableId="1945184898">
    <w:abstractNumId w:val="14"/>
  </w:num>
  <w:num w:numId="27" w16cid:durableId="1835341443">
    <w:abstractNumId w:val="44"/>
  </w:num>
  <w:num w:numId="28" w16cid:durableId="994143212">
    <w:abstractNumId w:val="8"/>
  </w:num>
  <w:num w:numId="29" w16cid:durableId="783377845">
    <w:abstractNumId w:val="1"/>
  </w:num>
  <w:num w:numId="30" w16cid:durableId="1324432268">
    <w:abstractNumId w:val="40"/>
  </w:num>
  <w:num w:numId="31" w16cid:durableId="1085569486">
    <w:abstractNumId w:val="22"/>
  </w:num>
  <w:num w:numId="32" w16cid:durableId="453254422">
    <w:abstractNumId w:val="35"/>
  </w:num>
  <w:num w:numId="33" w16cid:durableId="1681007872">
    <w:abstractNumId w:val="36"/>
  </w:num>
  <w:num w:numId="34" w16cid:durableId="943463974">
    <w:abstractNumId w:val="12"/>
  </w:num>
  <w:num w:numId="35" w16cid:durableId="406001916">
    <w:abstractNumId w:val="5"/>
  </w:num>
  <w:num w:numId="36" w16cid:durableId="90007569">
    <w:abstractNumId w:val="42"/>
  </w:num>
  <w:num w:numId="37" w16cid:durableId="1976447975">
    <w:abstractNumId w:val="7"/>
  </w:num>
  <w:num w:numId="38" w16cid:durableId="285164814">
    <w:abstractNumId w:val="16"/>
  </w:num>
  <w:num w:numId="39" w16cid:durableId="216019404">
    <w:abstractNumId w:val="33"/>
  </w:num>
  <w:num w:numId="40" w16cid:durableId="1141312889">
    <w:abstractNumId w:val="11"/>
  </w:num>
  <w:num w:numId="41" w16cid:durableId="535587259">
    <w:abstractNumId w:val="20"/>
  </w:num>
  <w:num w:numId="42" w16cid:durableId="2011255602">
    <w:abstractNumId w:val="15"/>
  </w:num>
  <w:num w:numId="43" w16cid:durableId="1641887107">
    <w:abstractNumId w:val="24"/>
  </w:num>
  <w:num w:numId="44" w16cid:durableId="2125347931">
    <w:abstractNumId w:val="41"/>
  </w:num>
  <w:num w:numId="45" w16cid:durableId="1357120338">
    <w:abstractNumId w:val="4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oseph Santos">
    <w15:presenceInfo w15:providerId="Windows Live" w15:userId="f851303966cd40c8"/>
  </w15:person>
  <w15:person w15:author="Paulo Henrique Pansani">
    <w15:presenceInfo w15:providerId="AD" w15:userId="S::paulo.pansani@sp.senai.br::7b08b848-0429-453e-b123-c9c6314bd4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140D4"/>
    <w:rsid w:val="00024B02"/>
    <w:rsid w:val="0002AE1D"/>
    <w:rsid w:val="0003257B"/>
    <w:rsid w:val="00035826"/>
    <w:rsid w:val="0004707A"/>
    <w:rsid w:val="000547F2"/>
    <w:rsid w:val="00056054"/>
    <w:rsid w:val="00064CD3"/>
    <w:rsid w:val="00086A8C"/>
    <w:rsid w:val="000974A6"/>
    <w:rsid w:val="000A0C58"/>
    <w:rsid w:val="000B1623"/>
    <w:rsid w:val="000B54C6"/>
    <w:rsid w:val="000C46A1"/>
    <w:rsid w:val="000E407B"/>
    <w:rsid w:val="001009C6"/>
    <w:rsid w:val="00124EA8"/>
    <w:rsid w:val="001279D7"/>
    <w:rsid w:val="0013748E"/>
    <w:rsid w:val="001558C4"/>
    <w:rsid w:val="00162256"/>
    <w:rsid w:val="001662C8"/>
    <w:rsid w:val="00187D5D"/>
    <w:rsid w:val="001C271D"/>
    <w:rsid w:val="001C3063"/>
    <w:rsid w:val="001C6DAE"/>
    <w:rsid w:val="001C7660"/>
    <w:rsid w:val="001D5F42"/>
    <w:rsid w:val="001D74F6"/>
    <w:rsid w:val="001F0BD7"/>
    <w:rsid w:val="001F154E"/>
    <w:rsid w:val="001F3E2E"/>
    <w:rsid w:val="00204398"/>
    <w:rsid w:val="002110E9"/>
    <w:rsid w:val="0021748C"/>
    <w:rsid w:val="00225B79"/>
    <w:rsid w:val="002342E7"/>
    <w:rsid w:val="00240A64"/>
    <w:rsid w:val="00241774"/>
    <w:rsid w:val="00257A1F"/>
    <w:rsid w:val="002609E6"/>
    <w:rsid w:val="00263219"/>
    <w:rsid w:val="00272698"/>
    <w:rsid w:val="00284522"/>
    <w:rsid w:val="00292CB8"/>
    <w:rsid w:val="0029631A"/>
    <w:rsid w:val="002976C1"/>
    <w:rsid w:val="002B10DF"/>
    <w:rsid w:val="002B31CF"/>
    <w:rsid w:val="002C01F8"/>
    <w:rsid w:val="002C44C9"/>
    <w:rsid w:val="002F0DCF"/>
    <w:rsid w:val="002F1226"/>
    <w:rsid w:val="002F658A"/>
    <w:rsid w:val="002F71AF"/>
    <w:rsid w:val="0030372C"/>
    <w:rsid w:val="003145BD"/>
    <w:rsid w:val="00335872"/>
    <w:rsid w:val="003427CC"/>
    <w:rsid w:val="00345FB4"/>
    <w:rsid w:val="00351A7A"/>
    <w:rsid w:val="00386C6D"/>
    <w:rsid w:val="003D3D40"/>
    <w:rsid w:val="003D6D77"/>
    <w:rsid w:val="003E01AB"/>
    <w:rsid w:val="003F4A36"/>
    <w:rsid w:val="004027BD"/>
    <w:rsid w:val="00402863"/>
    <w:rsid w:val="00406C62"/>
    <w:rsid w:val="00407F25"/>
    <w:rsid w:val="004221A6"/>
    <w:rsid w:val="004233B8"/>
    <w:rsid w:val="004273F0"/>
    <w:rsid w:val="00430467"/>
    <w:rsid w:val="00433F6A"/>
    <w:rsid w:val="004367F9"/>
    <w:rsid w:val="004378AA"/>
    <w:rsid w:val="0046459B"/>
    <w:rsid w:val="00475A22"/>
    <w:rsid w:val="00491D7C"/>
    <w:rsid w:val="004922E3"/>
    <w:rsid w:val="004959E9"/>
    <w:rsid w:val="004A7BC6"/>
    <w:rsid w:val="004B39D3"/>
    <w:rsid w:val="004B3A88"/>
    <w:rsid w:val="004D1141"/>
    <w:rsid w:val="004D6C5D"/>
    <w:rsid w:val="004F2D16"/>
    <w:rsid w:val="004F5A2C"/>
    <w:rsid w:val="005229B2"/>
    <w:rsid w:val="00530381"/>
    <w:rsid w:val="0053208A"/>
    <w:rsid w:val="005335FC"/>
    <w:rsid w:val="00566A53"/>
    <w:rsid w:val="005846E9"/>
    <w:rsid w:val="005A1083"/>
    <w:rsid w:val="005A1D60"/>
    <w:rsid w:val="005A1F4D"/>
    <w:rsid w:val="005A3FF2"/>
    <w:rsid w:val="005B6113"/>
    <w:rsid w:val="005C2145"/>
    <w:rsid w:val="005E0BEC"/>
    <w:rsid w:val="005E2267"/>
    <w:rsid w:val="005E50A8"/>
    <w:rsid w:val="00600516"/>
    <w:rsid w:val="00600C67"/>
    <w:rsid w:val="0063509C"/>
    <w:rsid w:val="0064000A"/>
    <w:rsid w:val="00640AA6"/>
    <w:rsid w:val="0066181E"/>
    <w:rsid w:val="00667B34"/>
    <w:rsid w:val="006777B6"/>
    <w:rsid w:val="00690F86"/>
    <w:rsid w:val="00692F55"/>
    <w:rsid w:val="006A6725"/>
    <w:rsid w:val="006B0A5F"/>
    <w:rsid w:val="006B6FC3"/>
    <w:rsid w:val="006C023D"/>
    <w:rsid w:val="006F60BC"/>
    <w:rsid w:val="00700780"/>
    <w:rsid w:val="00703271"/>
    <w:rsid w:val="00711542"/>
    <w:rsid w:val="0071364A"/>
    <w:rsid w:val="00713ABB"/>
    <w:rsid w:val="00722283"/>
    <w:rsid w:val="00724EF8"/>
    <w:rsid w:val="0073545B"/>
    <w:rsid w:val="00735CCB"/>
    <w:rsid w:val="007461F2"/>
    <w:rsid w:val="0074709E"/>
    <w:rsid w:val="007642F8"/>
    <w:rsid w:val="00764D46"/>
    <w:rsid w:val="00765531"/>
    <w:rsid w:val="007678B9"/>
    <w:rsid w:val="00773CF8"/>
    <w:rsid w:val="00796134"/>
    <w:rsid w:val="0079672A"/>
    <w:rsid w:val="007B2BDF"/>
    <w:rsid w:val="007B67A5"/>
    <w:rsid w:val="007C6981"/>
    <w:rsid w:val="007E1901"/>
    <w:rsid w:val="007E4EE3"/>
    <w:rsid w:val="00814CC0"/>
    <w:rsid w:val="00815EFC"/>
    <w:rsid w:val="008174E9"/>
    <w:rsid w:val="00821BB5"/>
    <w:rsid w:val="00840D7F"/>
    <w:rsid w:val="00840E8F"/>
    <w:rsid w:val="00872D86"/>
    <w:rsid w:val="00872D8E"/>
    <w:rsid w:val="00875464"/>
    <w:rsid w:val="00887A8E"/>
    <w:rsid w:val="008C7CF9"/>
    <w:rsid w:val="008E43FE"/>
    <w:rsid w:val="0090159B"/>
    <w:rsid w:val="00902673"/>
    <w:rsid w:val="0090731E"/>
    <w:rsid w:val="00926695"/>
    <w:rsid w:val="00934447"/>
    <w:rsid w:val="0093758E"/>
    <w:rsid w:val="00942AED"/>
    <w:rsid w:val="00942E4F"/>
    <w:rsid w:val="00956352"/>
    <w:rsid w:val="00961123"/>
    <w:rsid w:val="00964D6D"/>
    <w:rsid w:val="00970193"/>
    <w:rsid w:val="00973E24"/>
    <w:rsid w:val="00986F8E"/>
    <w:rsid w:val="0098F31A"/>
    <w:rsid w:val="00997263"/>
    <w:rsid w:val="009C4767"/>
    <w:rsid w:val="009F1731"/>
    <w:rsid w:val="009F5B95"/>
    <w:rsid w:val="009F6148"/>
    <w:rsid w:val="009F7F3E"/>
    <w:rsid w:val="00A21C55"/>
    <w:rsid w:val="00A34DCC"/>
    <w:rsid w:val="00A52963"/>
    <w:rsid w:val="00A5418F"/>
    <w:rsid w:val="00A70999"/>
    <w:rsid w:val="00A76061"/>
    <w:rsid w:val="00A84CE3"/>
    <w:rsid w:val="00A9678C"/>
    <w:rsid w:val="00AA70A0"/>
    <w:rsid w:val="00AB0D1F"/>
    <w:rsid w:val="00AB2D11"/>
    <w:rsid w:val="00AB4EBA"/>
    <w:rsid w:val="00AB5627"/>
    <w:rsid w:val="00AB7634"/>
    <w:rsid w:val="00AC46C9"/>
    <w:rsid w:val="00AD4547"/>
    <w:rsid w:val="00AF5A13"/>
    <w:rsid w:val="00AF7427"/>
    <w:rsid w:val="00B10463"/>
    <w:rsid w:val="00B114A6"/>
    <w:rsid w:val="00B16357"/>
    <w:rsid w:val="00B33AF6"/>
    <w:rsid w:val="00B37F73"/>
    <w:rsid w:val="00B42E42"/>
    <w:rsid w:val="00B4772B"/>
    <w:rsid w:val="00B63473"/>
    <w:rsid w:val="00B76707"/>
    <w:rsid w:val="00B829C3"/>
    <w:rsid w:val="00B938E5"/>
    <w:rsid w:val="00B95C14"/>
    <w:rsid w:val="00BA1E9C"/>
    <w:rsid w:val="00BB15A5"/>
    <w:rsid w:val="00BB1847"/>
    <w:rsid w:val="00BB48F0"/>
    <w:rsid w:val="00BC5A71"/>
    <w:rsid w:val="00BC7166"/>
    <w:rsid w:val="00BE0B0A"/>
    <w:rsid w:val="00BE6963"/>
    <w:rsid w:val="00BF447B"/>
    <w:rsid w:val="00BF54F6"/>
    <w:rsid w:val="00BF5F88"/>
    <w:rsid w:val="00C233DC"/>
    <w:rsid w:val="00C267CC"/>
    <w:rsid w:val="00C26F86"/>
    <w:rsid w:val="00C30DD0"/>
    <w:rsid w:val="00C36FFF"/>
    <w:rsid w:val="00C40E1D"/>
    <w:rsid w:val="00C706FC"/>
    <w:rsid w:val="00C70FD3"/>
    <w:rsid w:val="00C712B2"/>
    <w:rsid w:val="00C72FD0"/>
    <w:rsid w:val="00C739F0"/>
    <w:rsid w:val="00C8501D"/>
    <w:rsid w:val="00CA12AF"/>
    <w:rsid w:val="00CB3278"/>
    <w:rsid w:val="00CC1E08"/>
    <w:rsid w:val="00CD49D6"/>
    <w:rsid w:val="00CF3317"/>
    <w:rsid w:val="00CF499E"/>
    <w:rsid w:val="00D12813"/>
    <w:rsid w:val="00D43270"/>
    <w:rsid w:val="00D450FD"/>
    <w:rsid w:val="00D53479"/>
    <w:rsid w:val="00D55D5D"/>
    <w:rsid w:val="00D666AD"/>
    <w:rsid w:val="00D67241"/>
    <w:rsid w:val="00D772C8"/>
    <w:rsid w:val="00D91529"/>
    <w:rsid w:val="00D92857"/>
    <w:rsid w:val="00D949D1"/>
    <w:rsid w:val="00DA636B"/>
    <w:rsid w:val="00DB6611"/>
    <w:rsid w:val="00DC555A"/>
    <w:rsid w:val="00DC6D0B"/>
    <w:rsid w:val="00DE041D"/>
    <w:rsid w:val="00DE0EA8"/>
    <w:rsid w:val="00DE2A9A"/>
    <w:rsid w:val="00DF1919"/>
    <w:rsid w:val="00DF6F90"/>
    <w:rsid w:val="00DF73EB"/>
    <w:rsid w:val="00E02267"/>
    <w:rsid w:val="00E0493B"/>
    <w:rsid w:val="00E21FF4"/>
    <w:rsid w:val="00E308D2"/>
    <w:rsid w:val="00E41C52"/>
    <w:rsid w:val="00E4693F"/>
    <w:rsid w:val="00E516AF"/>
    <w:rsid w:val="00E54726"/>
    <w:rsid w:val="00E72CEC"/>
    <w:rsid w:val="00E972EF"/>
    <w:rsid w:val="00EA2D68"/>
    <w:rsid w:val="00EA5CAE"/>
    <w:rsid w:val="00EA6B5F"/>
    <w:rsid w:val="00EA7825"/>
    <w:rsid w:val="00EB7A52"/>
    <w:rsid w:val="00EE49C9"/>
    <w:rsid w:val="00EE518B"/>
    <w:rsid w:val="00EF3D4A"/>
    <w:rsid w:val="00F02933"/>
    <w:rsid w:val="00F124C2"/>
    <w:rsid w:val="00F14993"/>
    <w:rsid w:val="00F204A8"/>
    <w:rsid w:val="00F2650C"/>
    <w:rsid w:val="00F33853"/>
    <w:rsid w:val="00F34114"/>
    <w:rsid w:val="00F47BB4"/>
    <w:rsid w:val="00F65C30"/>
    <w:rsid w:val="00F70CB6"/>
    <w:rsid w:val="00F73CCA"/>
    <w:rsid w:val="00F86E2D"/>
    <w:rsid w:val="00F92421"/>
    <w:rsid w:val="00FA43AE"/>
    <w:rsid w:val="00FA453F"/>
    <w:rsid w:val="00FC2BAB"/>
    <w:rsid w:val="00FC5750"/>
    <w:rsid w:val="00FC7A64"/>
    <w:rsid w:val="00FD6FC5"/>
    <w:rsid w:val="00FF3261"/>
    <w:rsid w:val="0108C925"/>
    <w:rsid w:val="01726C40"/>
    <w:rsid w:val="01D38B91"/>
    <w:rsid w:val="02639F92"/>
    <w:rsid w:val="0268E677"/>
    <w:rsid w:val="027BDA1B"/>
    <w:rsid w:val="02BC0E40"/>
    <w:rsid w:val="036E5FD3"/>
    <w:rsid w:val="03F51A80"/>
    <w:rsid w:val="04665FBC"/>
    <w:rsid w:val="0479F94B"/>
    <w:rsid w:val="04A99896"/>
    <w:rsid w:val="052F0716"/>
    <w:rsid w:val="0545D8D7"/>
    <w:rsid w:val="057B9B78"/>
    <w:rsid w:val="05FB07BB"/>
    <w:rsid w:val="0611FA96"/>
    <w:rsid w:val="061B84AE"/>
    <w:rsid w:val="0634BB00"/>
    <w:rsid w:val="06C2CDCF"/>
    <w:rsid w:val="06C5D260"/>
    <w:rsid w:val="06F43F50"/>
    <w:rsid w:val="0754D082"/>
    <w:rsid w:val="07C48E2F"/>
    <w:rsid w:val="07FA61B5"/>
    <w:rsid w:val="0994A5EE"/>
    <w:rsid w:val="09AC9BCE"/>
    <w:rsid w:val="0ABD014A"/>
    <w:rsid w:val="0AC46669"/>
    <w:rsid w:val="0B2E9BAC"/>
    <w:rsid w:val="0BC9729C"/>
    <w:rsid w:val="0C821B12"/>
    <w:rsid w:val="0CC004D5"/>
    <w:rsid w:val="0CE2B100"/>
    <w:rsid w:val="0D76F366"/>
    <w:rsid w:val="0D7FD8A9"/>
    <w:rsid w:val="0E3C7A03"/>
    <w:rsid w:val="0F20A9C7"/>
    <w:rsid w:val="0F8CC0C0"/>
    <w:rsid w:val="0FEC4B3D"/>
    <w:rsid w:val="100EDFA5"/>
    <w:rsid w:val="106DDE9B"/>
    <w:rsid w:val="10C28C7D"/>
    <w:rsid w:val="10E787E5"/>
    <w:rsid w:val="1155C676"/>
    <w:rsid w:val="115F8ADA"/>
    <w:rsid w:val="1233A06D"/>
    <w:rsid w:val="125027F1"/>
    <w:rsid w:val="1252D4CB"/>
    <w:rsid w:val="1266915F"/>
    <w:rsid w:val="1396C26C"/>
    <w:rsid w:val="13BBDF6B"/>
    <w:rsid w:val="140F3544"/>
    <w:rsid w:val="14199593"/>
    <w:rsid w:val="1603BCCC"/>
    <w:rsid w:val="165B8CC1"/>
    <w:rsid w:val="169CA4AA"/>
    <w:rsid w:val="16D69CAD"/>
    <w:rsid w:val="172645EE"/>
    <w:rsid w:val="1746D606"/>
    <w:rsid w:val="17C8C171"/>
    <w:rsid w:val="17F6D0FA"/>
    <w:rsid w:val="18726D0E"/>
    <w:rsid w:val="188D349E"/>
    <w:rsid w:val="189F2A9F"/>
    <w:rsid w:val="18C21F98"/>
    <w:rsid w:val="1927518F"/>
    <w:rsid w:val="1952DA47"/>
    <w:rsid w:val="1956ED68"/>
    <w:rsid w:val="1964502D"/>
    <w:rsid w:val="19932D83"/>
    <w:rsid w:val="19B8496D"/>
    <w:rsid w:val="1A5DE6B0"/>
    <w:rsid w:val="1A768D57"/>
    <w:rsid w:val="1A851282"/>
    <w:rsid w:val="1AC5772D"/>
    <w:rsid w:val="1B7F56CA"/>
    <w:rsid w:val="1B880194"/>
    <w:rsid w:val="1BEAE033"/>
    <w:rsid w:val="1CB38E6D"/>
    <w:rsid w:val="1CC22AD6"/>
    <w:rsid w:val="1CD2BBCB"/>
    <w:rsid w:val="1CE87D5D"/>
    <w:rsid w:val="1D2A54D6"/>
    <w:rsid w:val="1D94BAE4"/>
    <w:rsid w:val="1DF5D42F"/>
    <w:rsid w:val="1E1E44D7"/>
    <w:rsid w:val="1E3C1183"/>
    <w:rsid w:val="1E669EA6"/>
    <w:rsid w:val="1F60A0EF"/>
    <w:rsid w:val="1FAB3791"/>
    <w:rsid w:val="1FD1D353"/>
    <w:rsid w:val="1FDD797D"/>
    <w:rsid w:val="20799459"/>
    <w:rsid w:val="20A869C3"/>
    <w:rsid w:val="20B7AD68"/>
    <w:rsid w:val="214A541E"/>
    <w:rsid w:val="21AF2A6D"/>
    <w:rsid w:val="21EA5E0D"/>
    <w:rsid w:val="22744755"/>
    <w:rsid w:val="22E6247F"/>
    <w:rsid w:val="232B7AF9"/>
    <w:rsid w:val="233F9022"/>
    <w:rsid w:val="23858E58"/>
    <w:rsid w:val="2393FD2A"/>
    <w:rsid w:val="23D4FB5E"/>
    <w:rsid w:val="245D15BF"/>
    <w:rsid w:val="2484DB3B"/>
    <w:rsid w:val="24D81DA1"/>
    <w:rsid w:val="2526E535"/>
    <w:rsid w:val="2581BCCC"/>
    <w:rsid w:val="25B07AC0"/>
    <w:rsid w:val="25E96B76"/>
    <w:rsid w:val="261DC541"/>
    <w:rsid w:val="26288DFC"/>
    <w:rsid w:val="265B75A4"/>
    <w:rsid w:val="26896C8F"/>
    <w:rsid w:val="26F7D770"/>
    <w:rsid w:val="274C4B21"/>
    <w:rsid w:val="27C45E5D"/>
    <w:rsid w:val="285E85F7"/>
    <w:rsid w:val="29E0C2F2"/>
    <w:rsid w:val="29E853EF"/>
    <w:rsid w:val="2A2F7832"/>
    <w:rsid w:val="2AA8912B"/>
    <w:rsid w:val="2B285133"/>
    <w:rsid w:val="2B773073"/>
    <w:rsid w:val="2B9626B9"/>
    <w:rsid w:val="2BC3E374"/>
    <w:rsid w:val="2BC4A9DC"/>
    <w:rsid w:val="2BCB4893"/>
    <w:rsid w:val="2C89E9AC"/>
    <w:rsid w:val="2CE378D1"/>
    <w:rsid w:val="2CEAF4C7"/>
    <w:rsid w:val="2D039C9C"/>
    <w:rsid w:val="2D6718F4"/>
    <w:rsid w:val="2D804151"/>
    <w:rsid w:val="2DBB8CA5"/>
    <w:rsid w:val="2DDE0B1B"/>
    <w:rsid w:val="2E043921"/>
    <w:rsid w:val="2E06293B"/>
    <w:rsid w:val="2F41C8D9"/>
    <w:rsid w:val="2FA00982"/>
    <w:rsid w:val="2FA3FAD0"/>
    <w:rsid w:val="302EFB87"/>
    <w:rsid w:val="3067706B"/>
    <w:rsid w:val="3093EF0C"/>
    <w:rsid w:val="30F32D67"/>
    <w:rsid w:val="31092CE8"/>
    <w:rsid w:val="3118212E"/>
    <w:rsid w:val="311A2424"/>
    <w:rsid w:val="313BD9E3"/>
    <w:rsid w:val="31A40D16"/>
    <w:rsid w:val="31BDE694"/>
    <w:rsid w:val="31E05C42"/>
    <w:rsid w:val="32FAE74C"/>
    <w:rsid w:val="33CE56CB"/>
    <w:rsid w:val="342A6EF4"/>
    <w:rsid w:val="3432BBAF"/>
    <w:rsid w:val="34444FD3"/>
    <w:rsid w:val="3467539A"/>
    <w:rsid w:val="354B4094"/>
    <w:rsid w:val="3617A395"/>
    <w:rsid w:val="36DACA7B"/>
    <w:rsid w:val="376A5C71"/>
    <w:rsid w:val="38A19AA2"/>
    <w:rsid w:val="38C27801"/>
    <w:rsid w:val="38F1F73A"/>
    <w:rsid w:val="394F4457"/>
    <w:rsid w:val="3A6A0D8B"/>
    <w:rsid w:val="3A8EEEA5"/>
    <w:rsid w:val="3AEB14B8"/>
    <w:rsid w:val="3B5F906E"/>
    <w:rsid w:val="3B708BE0"/>
    <w:rsid w:val="3B72B3AE"/>
    <w:rsid w:val="3B7CC52C"/>
    <w:rsid w:val="3C10EA84"/>
    <w:rsid w:val="3C159CA1"/>
    <w:rsid w:val="3C67745B"/>
    <w:rsid w:val="3C8638F4"/>
    <w:rsid w:val="3C8F6EAA"/>
    <w:rsid w:val="3D28064B"/>
    <w:rsid w:val="3D68C9EB"/>
    <w:rsid w:val="3D6E567C"/>
    <w:rsid w:val="3D762EE0"/>
    <w:rsid w:val="3D888DE0"/>
    <w:rsid w:val="3E092214"/>
    <w:rsid w:val="3E220955"/>
    <w:rsid w:val="3E51B131"/>
    <w:rsid w:val="3E57D754"/>
    <w:rsid w:val="3E70FFB1"/>
    <w:rsid w:val="3EC53371"/>
    <w:rsid w:val="3F21C8DC"/>
    <w:rsid w:val="3F395579"/>
    <w:rsid w:val="3F756E56"/>
    <w:rsid w:val="3FA4F275"/>
    <w:rsid w:val="3FF71BF9"/>
    <w:rsid w:val="4060B79B"/>
    <w:rsid w:val="4090C7E2"/>
    <w:rsid w:val="41210D35"/>
    <w:rsid w:val="418951F3"/>
    <w:rsid w:val="418F7816"/>
    <w:rsid w:val="43252254"/>
    <w:rsid w:val="432B0B31"/>
    <w:rsid w:val="43450284"/>
    <w:rsid w:val="448F5588"/>
    <w:rsid w:val="4520FFCD"/>
    <w:rsid w:val="4620F4DE"/>
    <w:rsid w:val="4644D24C"/>
    <w:rsid w:val="46496254"/>
    <w:rsid w:val="469978B8"/>
    <w:rsid w:val="46BB9ADE"/>
    <w:rsid w:val="4767D081"/>
    <w:rsid w:val="4798F514"/>
    <w:rsid w:val="47BFA3F4"/>
    <w:rsid w:val="47FEB99A"/>
    <w:rsid w:val="48031D3A"/>
    <w:rsid w:val="4817E1F7"/>
    <w:rsid w:val="4834B805"/>
    <w:rsid w:val="489242F3"/>
    <w:rsid w:val="48D0D317"/>
    <w:rsid w:val="49040CFA"/>
    <w:rsid w:val="491FA8FD"/>
    <w:rsid w:val="49437682"/>
    <w:rsid w:val="494A9780"/>
    <w:rsid w:val="49D4D56F"/>
    <w:rsid w:val="49FB8E93"/>
    <w:rsid w:val="4A71EF3A"/>
    <w:rsid w:val="4B879631"/>
    <w:rsid w:val="4CB86ECD"/>
    <w:rsid w:val="4D0AE9FA"/>
    <w:rsid w:val="4D214A93"/>
    <w:rsid w:val="4D2161B8"/>
    <w:rsid w:val="4E074121"/>
    <w:rsid w:val="4E09D54F"/>
    <w:rsid w:val="4EA87969"/>
    <w:rsid w:val="4F84A4BD"/>
    <w:rsid w:val="4FD79755"/>
    <w:rsid w:val="4FE3A146"/>
    <w:rsid w:val="5031025C"/>
    <w:rsid w:val="50471EB9"/>
    <w:rsid w:val="504D905D"/>
    <w:rsid w:val="50CB836B"/>
    <w:rsid w:val="51367149"/>
    <w:rsid w:val="5178678C"/>
    <w:rsid w:val="522B0BE8"/>
    <w:rsid w:val="52C0D026"/>
    <w:rsid w:val="538053C6"/>
    <w:rsid w:val="53D2143C"/>
    <w:rsid w:val="5405DF87"/>
    <w:rsid w:val="544D9683"/>
    <w:rsid w:val="54571CE9"/>
    <w:rsid w:val="54B0084E"/>
    <w:rsid w:val="54DD3CA2"/>
    <w:rsid w:val="555CE2A0"/>
    <w:rsid w:val="5679956A"/>
    <w:rsid w:val="56889072"/>
    <w:rsid w:val="56D2A6E6"/>
    <w:rsid w:val="57495036"/>
    <w:rsid w:val="57AE6009"/>
    <w:rsid w:val="57F7BF78"/>
    <w:rsid w:val="5814DD64"/>
    <w:rsid w:val="58E951D7"/>
    <w:rsid w:val="592BB5D0"/>
    <w:rsid w:val="59558053"/>
    <w:rsid w:val="596FDC73"/>
    <w:rsid w:val="59B6D4FC"/>
    <w:rsid w:val="59E5FA14"/>
    <w:rsid w:val="5A029452"/>
    <w:rsid w:val="5ADFD2DF"/>
    <w:rsid w:val="5B41F527"/>
    <w:rsid w:val="5B99E725"/>
    <w:rsid w:val="5CD9FC1F"/>
    <w:rsid w:val="5DB63F88"/>
    <w:rsid w:val="5E0EA93B"/>
    <w:rsid w:val="5E2647E8"/>
    <w:rsid w:val="5E6F38ED"/>
    <w:rsid w:val="5F10043E"/>
    <w:rsid w:val="5F972C51"/>
    <w:rsid w:val="5FB6B1AC"/>
    <w:rsid w:val="6027DCCF"/>
    <w:rsid w:val="6047B710"/>
    <w:rsid w:val="60C4DED8"/>
    <w:rsid w:val="612D302F"/>
    <w:rsid w:val="61C3AD30"/>
    <w:rsid w:val="621820E1"/>
    <w:rsid w:val="629F7592"/>
    <w:rsid w:val="63B3F142"/>
    <w:rsid w:val="63D2E865"/>
    <w:rsid w:val="63DCC0DF"/>
    <w:rsid w:val="63E37561"/>
    <w:rsid w:val="64710A25"/>
    <w:rsid w:val="6494579A"/>
    <w:rsid w:val="64A24EA2"/>
    <w:rsid w:val="64B32370"/>
    <w:rsid w:val="64FB4DF2"/>
    <w:rsid w:val="657F45C2"/>
    <w:rsid w:val="65F95810"/>
    <w:rsid w:val="66870DA2"/>
    <w:rsid w:val="66F25FB3"/>
    <w:rsid w:val="676732BE"/>
    <w:rsid w:val="67FBBCD7"/>
    <w:rsid w:val="67FEFD86"/>
    <w:rsid w:val="681929E2"/>
    <w:rsid w:val="6897DBBB"/>
    <w:rsid w:val="697F2795"/>
    <w:rsid w:val="6A0595DF"/>
    <w:rsid w:val="6A0AB2D5"/>
    <w:rsid w:val="6A66404A"/>
    <w:rsid w:val="6AF553AE"/>
    <w:rsid w:val="6AFDCD5C"/>
    <w:rsid w:val="6B93B822"/>
    <w:rsid w:val="6BA8D3A6"/>
    <w:rsid w:val="6BEE8746"/>
    <w:rsid w:val="6C01D157"/>
    <w:rsid w:val="6C0CA598"/>
    <w:rsid w:val="6C91240F"/>
    <w:rsid w:val="6CD24B41"/>
    <w:rsid w:val="6D92C1EA"/>
    <w:rsid w:val="6E0B97CA"/>
    <w:rsid w:val="6E54ABE6"/>
    <w:rsid w:val="6E8E694B"/>
    <w:rsid w:val="6EF218F1"/>
    <w:rsid w:val="6F262808"/>
    <w:rsid w:val="6F8D368F"/>
    <w:rsid w:val="6FB908A4"/>
    <w:rsid w:val="6FBD065F"/>
    <w:rsid w:val="6FF076B6"/>
    <w:rsid w:val="703D8ED5"/>
    <w:rsid w:val="7096FB05"/>
    <w:rsid w:val="70BFAFEB"/>
    <w:rsid w:val="70E37955"/>
    <w:rsid w:val="712316AA"/>
    <w:rsid w:val="7124A609"/>
    <w:rsid w:val="7265B650"/>
    <w:rsid w:val="72928D5A"/>
    <w:rsid w:val="730C63BE"/>
    <w:rsid w:val="73830C4B"/>
    <w:rsid w:val="738BF725"/>
    <w:rsid w:val="7464C3F2"/>
    <w:rsid w:val="7522556E"/>
    <w:rsid w:val="7570283F"/>
    <w:rsid w:val="757AE12F"/>
    <w:rsid w:val="758FF8E7"/>
    <w:rsid w:val="75D63DF4"/>
    <w:rsid w:val="760D851B"/>
    <w:rsid w:val="76608042"/>
    <w:rsid w:val="76E8C0CD"/>
    <w:rsid w:val="778C4053"/>
    <w:rsid w:val="79243EC4"/>
    <w:rsid w:val="792BF92C"/>
    <w:rsid w:val="79F5C691"/>
    <w:rsid w:val="7A6BA281"/>
    <w:rsid w:val="7AFA21EB"/>
    <w:rsid w:val="7B437545"/>
    <w:rsid w:val="7BBF815F"/>
    <w:rsid w:val="7C3015AC"/>
    <w:rsid w:val="7C5B4DD6"/>
    <w:rsid w:val="7C90FC54"/>
    <w:rsid w:val="7C98A11B"/>
    <w:rsid w:val="7D4CD230"/>
    <w:rsid w:val="7E3A5AEA"/>
    <w:rsid w:val="7E4325E4"/>
    <w:rsid w:val="7EBE548E"/>
    <w:rsid w:val="7ECAD30B"/>
    <w:rsid w:val="7EFD2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99B8B3"/>
  <w15:docId w15:val="{6D764DA3-7655-4FF3-9837-B8F80C653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9D6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character" w:styleId="Refdecomentrio">
    <w:name w:val="annotation reference"/>
    <w:basedOn w:val="Fontepargpadro"/>
    <w:uiPriority w:val="99"/>
    <w:semiHidden/>
    <w:unhideWhenUsed/>
    <w:rsid w:val="00872D86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72D86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72D86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72D8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72D86"/>
    <w:rPr>
      <w:b/>
      <w:bCs/>
      <w:sz w:val="20"/>
      <w:szCs w:val="20"/>
    </w:rPr>
  </w:style>
  <w:style w:type="paragraph" w:styleId="Reviso">
    <w:name w:val="Revision"/>
    <w:hidden/>
    <w:uiPriority w:val="99"/>
    <w:semiHidden/>
    <w:rsid w:val="00F92421"/>
    <w:pPr>
      <w:spacing w:after="0" w:line="240" w:lineRule="auto"/>
    </w:pPr>
  </w:style>
  <w:style w:type="character" w:styleId="MenoPendente">
    <w:name w:val="Unresolved Mention"/>
    <w:basedOn w:val="Fontepargpadro"/>
    <w:uiPriority w:val="99"/>
    <w:semiHidden/>
    <w:unhideWhenUsed/>
    <w:rsid w:val="00CF499E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microsoft.com/office/2020/10/relationships/intelligence" Target="intelligence2.xml"/><Relationship Id="rId21" Type="http://schemas.openxmlformats.org/officeDocument/2006/relationships/image" Target="media/image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6" Type="http://schemas.openxmlformats.org/officeDocument/2006/relationships/footer" Target="footer4.xm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microsoft.com/office/2016/09/relationships/commentsIds" Target="commentsIds.xml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microsoft.com/office/2018/08/relationships/commentsExtensible" Target="commentsExtensible.xm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0.pn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microsoft.com/office/2011/relationships/commentsExtended" Target="commentsExtended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microsoft.com/office/2011/relationships/people" Target="people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4.png"/><Relationship Id="rId14" Type="http://schemas.openxmlformats.org/officeDocument/2006/relationships/header" Target="header4.xml"/><Relationship Id="rId30" Type="http://schemas.openxmlformats.org/officeDocument/2006/relationships/comments" Target="comments.xml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5" Type="http://schemas.openxmlformats.org/officeDocument/2006/relationships/footer" Target="foot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A67585-3F96-4744-A9AA-96369E043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115</Pages>
  <Words>5693</Words>
  <Characters>30744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36365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bkorczak55@gmail.com</cp:lastModifiedBy>
  <cp:revision>45</cp:revision>
  <dcterms:created xsi:type="dcterms:W3CDTF">2023-03-15T03:49:00Z</dcterms:created>
  <dcterms:modified xsi:type="dcterms:W3CDTF">2023-06-17T00:13:00Z</dcterms:modified>
</cp:coreProperties>
</file>